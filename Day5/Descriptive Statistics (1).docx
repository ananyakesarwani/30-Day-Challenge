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B0A0E2" w14:textId="49182562" w:rsidR="003B1A6E" w:rsidRDefault="00773200">
      <w:pPr>
        <w:rPr>
          <w:b/>
          <w:bCs/>
          <w:sz w:val="40"/>
          <w:szCs w:val="40"/>
          <w:u w:val="single"/>
        </w:rPr>
      </w:pPr>
      <w:r w:rsidRPr="00773200">
        <w:rPr>
          <w:b/>
          <w:bCs/>
          <w:sz w:val="40"/>
          <w:szCs w:val="40"/>
          <w:u w:val="single"/>
        </w:rPr>
        <w:t>Descriptive Statistics</w:t>
      </w:r>
    </w:p>
    <w:p w14:paraId="6BFA0522" w14:textId="31CF71C8" w:rsidR="00773200" w:rsidRDefault="00773200" w:rsidP="00773200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773200">
        <w:rPr>
          <w:sz w:val="28"/>
          <w:szCs w:val="28"/>
        </w:rPr>
        <w:t>Different</w:t>
      </w:r>
      <w:r>
        <w:rPr>
          <w:sz w:val="28"/>
          <w:szCs w:val="28"/>
        </w:rPr>
        <w:t xml:space="preserve"> Types of Data </w:t>
      </w:r>
    </w:p>
    <w:p w14:paraId="40E3D82C" w14:textId="5F8A57FC" w:rsidR="00773200" w:rsidRDefault="00773200" w:rsidP="00773200">
      <w:pPr>
        <w:pStyle w:val="ListParagraph"/>
        <w:numPr>
          <w:ilvl w:val="0"/>
          <w:numId w:val="3"/>
        </w:numPr>
      </w:pPr>
      <w:r>
        <w:t xml:space="preserve">Qualitative Data – Attributes which describes the object under consideration using finite set of values. </w:t>
      </w:r>
      <w:proofErr w:type="gramStart"/>
      <w:r w:rsidR="00432501">
        <w:t>E.g.</w:t>
      </w:r>
      <w:proofErr w:type="gramEnd"/>
      <w:r>
        <w:t xml:space="preserve"> </w:t>
      </w:r>
      <w:r w:rsidR="00432501">
        <w:t>colour</w:t>
      </w:r>
      <w:r>
        <w:t xml:space="preserve"> of shirt, pattern of shirt, size of shirt</w:t>
      </w:r>
      <w:r w:rsidR="00D57E09">
        <w:t>.</w:t>
      </w:r>
    </w:p>
    <w:p w14:paraId="232908A2" w14:textId="321E831E" w:rsidR="00773200" w:rsidRDefault="00773200" w:rsidP="00773200">
      <w:pPr>
        <w:pStyle w:val="ListParagraph"/>
        <w:ind w:left="1080"/>
      </w:pPr>
      <w:proofErr w:type="gramStart"/>
      <w:r>
        <w:t>I )</w:t>
      </w:r>
      <w:proofErr w:type="gramEnd"/>
      <w:r>
        <w:t xml:space="preserve"> Nominal data – No natural ordering in qualitative Data. (</w:t>
      </w:r>
      <w:r w:rsidR="00432501">
        <w:t>colour</w:t>
      </w:r>
      <w:r>
        <w:t>, pattern)</w:t>
      </w:r>
    </w:p>
    <w:p w14:paraId="5DE21A1E" w14:textId="3A1E1AF4" w:rsidR="00773200" w:rsidRDefault="00773200" w:rsidP="00773200">
      <w:pPr>
        <w:pStyle w:val="ListParagraph"/>
        <w:ind w:left="1080"/>
      </w:pPr>
      <w:proofErr w:type="gramStart"/>
      <w:r>
        <w:t>II )</w:t>
      </w:r>
      <w:proofErr w:type="gramEnd"/>
      <w:r w:rsidR="00D62634">
        <w:t xml:space="preserve"> </w:t>
      </w:r>
      <w:r>
        <w:t>Ordinal data – Natural ordering in qualitative Data. (size, rating)</w:t>
      </w:r>
    </w:p>
    <w:p w14:paraId="564E0CD8" w14:textId="77777777" w:rsidR="00773200" w:rsidRDefault="00773200" w:rsidP="00773200">
      <w:pPr>
        <w:pStyle w:val="ListParagraph"/>
        <w:ind w:left="1080"/>
      </w:pPr>
    </w:p>
    <w:p w14:paraId="03844929" w14:textId="614EFC45" w:rsidR="00773200" w:rsidRDefault="00773200" w:rsidP="00773200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2433C9FD" wp14:editId="60A0725F">
            <wp:extent cx="2804160" cy="2331720"/>
            <wp:effectExtent l="0" t="0" r="0" b="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773" t="19976" r="4033" b="17649"/>
                    <a:stretch/>
                  </pic:blipFill>
                  <pic:spPr bwMode="auto">
                    <a:xfrm>
                      <a:off x="0" y="0"/>
                      <a:ext cx="2804160" cy="233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0DDE0" w14:textId="77777777" w:rsidR="00773200" w:rsidRDefault="00773200" w:rsidP="00773200">
      <w:pPr>
        <w:pStyle w:val="ListParagraph"/>
        <w:ind w:left="1080"/>
        <w:jc w:val="center"/>
      </w:pPr>
    </w:p>
    <w:p w14:paraId="0CC090B8" w14:textId="041F1F77" w:rsidR="00773200" w:rsidRDefault="00773200" w:rsidP="00773200">
      <w:pPr>
        <w:pStyle w:val="ListParagraph"/>
        <w:numPr>
          <w:ilvl w:val="0"/>
          <w:numId w:val="3"/>
        </w:numPr>
      </w:pPr>
      <w:r>
        <w:t xml:space="preserve">Quantitative Data – Attributes </w:t>
      </w:r>
      <w:r w:rsidR="00D57E09">
        <w:t xml:space="preserve">which is used to count or measure using numbers and infinite set of values. </w:t>
      </w:r>
      <w:proofErr w:type="gramStart"/>
      <w:r w:rsidR="00432501">
        <w:t>e.g.</w:t>
      </w:r>
      <w:proofErr w:type="gramEnd"/>
      <w:r w:rsidR="00D57E09">
        <w:t xml:space="preserve"> price of shirt, discount on price.</w:t>
      </w:r>
    </w:p>
    <w:p w14:paraId="7A42A306" w14:textId="7005B62C" w:rsidR="00D57E09" w:rsidRDefault="00D57E09" w:rsidP="00D57E09">
      <w:pPr>
        <w:pStyle w:val="ListParagraph"/>
        <w:ind w:left="1080"/>
      </w:pPr>
      <w:proofErr w:type="gramStart"/>
      <w:r>
        <w:t>I )</w:t>
      </w:r>
      <w:proofErr w:type="gramEnd"/>
      <w:r>
        <w:t xml:space="preserve"> Discrete data – Only Integers</w:t>
      </w:r>
    </w:p>
    <w:p w14:paraId="262ABAC2" w14:textId="5EDD89E0" w:rsidR="00D57E09" w:rsidRDefault="00D57E09" w:rsidP="00D57E09">
      <w:pPr>
        <w:pStyle w:val="ListParagraph"/>
        <w:ind w:left="1080"/>
      </w:pPr>
      <w:proofErr w:type="gramStart"/>
      <w:r>
        <w:t>II )</w:t>
      </w:r>
      <w:proofErr w:type="gramEnd"/>
      <w:r>
        <w:t xml:space="preserve"> Continuous data – All rational Number</w:t>
      </w:r>
    </w:p>
    <w:p w14:paraId="73FF4E42" w14:textId="246A2BCB" w:rsidR="00D57E09" w:rsidRDefault="00D57E09" w:rsidP="00D57E09">
      <w:pPr>
        <w:pStyle w:val="ListParagraph"/>
        <w:ind w:left="1080"/>
      </w:pPr>
    </w:p>
    <w:p w14:paraId="181EE14B" w14:textId="0E313966" w:rsidR="00D57E09" w:rsidRDefault="00D57E09" w:rsidP="00D57E09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4FE119AF" wp14:editId="575BDF3C">
            <wp:extent cx="2750820" cy="2334113"/>
            <wp:effectExtent l="0" t="0" r="0" b="9525"/>
            <wp:docPr id="2" name="Picture 2" descr="A person in a white shi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erson in a white shirt&#10;&#10;Description automatically generated with medium confidence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09"/>
                    <a:stretch/>
                  </pic:blipFill>
                  <pic:spPr bwMode="auto">
                    <a:xfrm>
                      <a:off x="0" y="0"/>
                      <a:ext cx="2778512" cy="2357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73ADDD" w14:textId="77777777" w:rsidR="00D57E09" w:rsidRDefault="00D57E09" w:rsidP="00D57E09">
      <w:pPr>
        <w:pStyle w:val="ListParagraph"/>
        <w:ind w:left="1080"/>
        <w:jc w:val="center"/>
      </w:pPr>
    </w:p>
    <w:p w14:paraId="78D068D9" w14:textId="5C3FF256" w:rsidR="00D57E09" w:rsidRPr="00D57E09" w:rsidRDefault="00D57E09" w:rsidP="00D57E09">
      <w:pPr>
        <w:pStyle w:val="ListParagraph"/>
        <w:ind w:left="1080"/>
        <w:jc w:val="center"/>
        <w:rPr>
          <w:b/>
          <w:bCs/>
          <w:i/>
          <w:iCs/>
        </w:rPr>
      </w:pPr>
      <w:r w:rsidRPr="00D57E09">
        <w:rPr>
          <w:i/>
          <w:iCs/>
          <w:sz w:val="32"/>
          <w:szCs w:val="32"/>
        </w:rPr>
        <w:t>“</w:t>
      </w:r>
      <w:r w:rsidRPr="00D57E09">
        <w:rPr>
          <w:b/>
          <w:bCs/>
          <w:i/>
          <w:iCs/>
          <w:sz w:val="32"/>
          <w:szCs w:val="32"/>
        </w:rPr>
        <w:t>The Type of Statistical Analysis depends on type of variable/</w:t>
      </w:r>
      <w:r w:rsidR="00432501" w:rsidRPr="00D57E09">
        <w:rPr>
          <w:b/>
          <w:bCs/>
          <w:i/>
          <w:iCs/>
          <w:sz w:val="32"/>
          <w:szCs w:val="32"/>
        </w:rPr>
        <w:t>data”.</w:t>
      </w:r>
    </w:p>
    <w:p w14:paraId="2C2A6C7D" w14:textId="514EC803" w:rsidR="00773200" w:rsidRDefault="00D62634" w:rsidP="00773200">
      <w:pPr>
        <w:rPr>
          <w:sz w:val="28"/>
          <w:szCs w:val="28"/>
        </w:rPr>
      </w:pPr>
      <w:r w:rsidRPr="00D62634">
        <w:rPr>
          <w:sz w:val="28"/>
          <w:szCs w:val="28"/>
        </w:rPr>
        <w:t xml:space="preserve"> Exercise</w:t>
      </w:r>
    </w:p>
    <w:tbl>
      <w:tblPr>
        <w:tblStyle w:val="TableGrid"/>
        <w:tblW w:w="10730" w:type="dxa"/>
        <w:tblLook w:val="04A0" w:firstRow="1" w:lastRow="0" w:firstColumn="1" w:lastColumn="0" w:noHBand="0" w:noVBand="1"/>
      </w:tblPr>
      <w:tblGrid>
        <w:gridCol w:w="2101"/>
        <w:gridCol w:w="2101"/>
        <w:gridCol w:w="2142"/>
        <w:gridCol w:w="2133"/>
        <w:gridCol w:w="2253"/>
      </w:tblGrid>
      <w:tr w:rsidR="00D62634" w14:paraId="1B7E3144" w14:textId="77777777" w:rsidTr="00D62634">
        <w:tc>
          <w:tcPr>
            <w:tcW w:w="2101" w:type="dxa"/>
          </w:tcPr>
          <w:p w14:paraId="093F9356" w14:textId="632E78FD" w:rsidR="00D62634" w:rsidRDefault="00D62634" w:rsidP="00D6263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Domain</w:t>
            </w:r>
          </w:p>
        </w:tc>
        <w:tc>
          <w:tcPr>
            <w:tcW w:w="2101" w:type="dxa"/>
          </w:tcPr>
          <w:p w14:paraId="77E6F7D1" w14:textId="4011E308" w:rsidR="00D62634" w:rsidRDefault="00D62634" w:rsidP="00D6263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Ordinal</w:t>
            </w:r>
          </w:p>
        </w:tc>
        <w:tc>
          <w:tcPr>
            <w:tcW w:w="2142" w:type="dxa"/>
          </w:tcPr>
          <w:p w14:paraId="72BDF406" w14:textId="31ACCA6F" w:rsidR="00D62634" w:rsidRDefault="00D62634" w:rsidP="00D6263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Nominal</w:t>
            </w:r>
          </w:p>
        </w:tc>
        <w:tc>
          <w:tcPr>
            <w:tcW w:w="2133" w:type="dxa"/>
          </w:tcPr>
          <w:p w14:paraId="7C4787FB" w14:textId="35D7CE42" w:rsidR="00D62634" w:rsidRDefault="00D62634" w:rsidP="00D6263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Discrete</w:t>
            </w:r>
          </w:p>
        </w:tc>
        <w:tc>
          <w:tcPr>
            <w:tcW w:w="2253" w:type="dxa"/>
          </w:tcPr>
          <w:p w14:paraId="5F38A77C" w14:textId="0CEB38BF" w:rsidR="00D62634" w:rsidRDefault="00D62634" w:rsidP="00D6263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Continuous</w:t>
            </w:r>
          </w:p>
        </w:tc>
      </w:tr>
      <w:tr w:rsidR="00D62634" w:rsidRPr="00D62634" w14:paraId="64082AF7" w14:textId="77777777" w:rsidTr="00D62634">
        <w:tc>
          <w:tcPr>
            <w:tcW w:w="2101" w:type="dxa"/>
          </w:tcPr>
          <w:p w14:paraId="1CAE0A19" w14:textId="72A748C0" w:rsidR="00D62634" w:rsidRPr="00D62634" w:rsidRDefault="00D62634" w:rsidP="00D62634">
            <w:r w:rsidRPr="00D62634">
              <w:t>Banking</w:t>
            </w:r>
          </w:p>
        </w:tc>
        <w:tc>
          <w:tcPr>
            <w:tcW w:w="2101" w:type="dxa"/>
          </w:tcPr>
          <w:p w14:paraId="5334C2C9" w14:textId="11B01777" w:rsidR="00D62634" w:rsidRPr="00D62634" w:rsidRDefault="00D62634" w:rsidP="00D62634">
            <w:r w:rsidRPr="00D62634">
              <w:t>Employee Review</w:t>
            </w:r>
          </w:p>
        </w:tc>
        <w:tc>
          <w:tcPr>
            <w:tcW w:w="2142" w:type="dxa"/>
          </w:tcPr>
          <w:p w14:paraId="2A2184FE" w14:textId="634A1B42" w:rsidR="00D62634" w:rsidRPr="00D62634" w:rsidRDefault="00D62634" w:rsidP="00D62634">
            <w:r>
              <w:t>Gender</w:t>
            </w:r>
          </w:p>
        </w:tc>
        <w:tc>
          <w:tcPr>
            <w:tcW w:w="2133" w:type="dxa"/>
          </w:tcPr>
          <w:p w14:paraId="62F7D44C" w14:textId="3FBEAE35" w:rsidR="00D62634" w:rsidRPr="00D62634" w:rsidRDefault="00D62634" w:rsidP="00D62634">
            <w:r>
              <w:t>No. of employees</w:t>
            </w:r>
          </w:p>
        </w:tc>
        <w:tc>
          <w:tcPr>
            <w:tcW w:w="2253" w:type="dxa"/>
          </w:tcPr>
          <w:p w14:paraId="58984126" w14:textId="3D239E60" w:rsidR="00D62634" w:rsidRPr="00D62634" w:rsidRDefault="00D62634" w:rsidP="00D62634">
            <w:r>
              <w:t xml:space="preserve">Amount of Money </w:t>
            </w:r>
          </w:p>
        </w:tc>
      </w:tr>
      <w:tr w:rsidR="00D62634" w:rsidRPr="00D62634" w14:paraId="404ADBDC" w14:textId="77777777" w:rsidTr="00D62634">
        <w:tc>
          <w:tcPr>
            <w:tcW w:w="2101" w:type="dxa"/>
          </w:tcPr>
          <w:p w14:paraId="5D3FB362" w14:textId="0940569A" w:rsidR="00D62634" w:rsidRPr="00D62634" w:rsidRDefault="00D62634" w:rsidP="00D62634">
            <w:r w:rsidRPr="00D62634">
              <w:t>Insurance</w:t>
            </w:r>
          </w:p>
        </w:tc>
        <w:tc>
          <w:tcPr>
            <w:tcW w:w="2101" w:type="dxa"/>
          </w:tcPr>
          <w:p w14:paraId="28652F9B" w14:textId="77E977F9" w:rsidR="00D62634" w:rsidRPr="00D62634" w:rsidRDefault="00D62634" w:rsidP="00D62634">
            <w:r>
              <w:t>Employee Review</w:t>
            </w:r>
          </w:p>
        </w:tc>
        <w:tc>
          <w:tcPr>
            <w:tcW w:w="2142" w:type="dxa"/>
          </w:tcPr>
          <w:p w14:paraId="4CE01A09" w14:textId="0D34732C" w:rsidR="00D62634" w:rsidRPr="00D62634" w:rsidRDefault="00D62634" w:rsidP="00D62634">
            <w:r>
              <w:t>Gender</w:t>
            </w:r>
          </w:p>
        </w:tc>
        <w:tc>
          <w:tcPr>
            <w:tcW w:w="2133" w:type="dxa"/>
          </w:tcPr>
          <w:p w14:paraId="4C53A51C" w14:textId="51A52E56" w:rsidR="00D62634" w:rsidRPr="00D62634" w:rsidRDefault="00D62634" w:rsidP="00D62634">
            <w:r>
              <w:t>No. of Insurance sold</w:t>
            </w:r>
          </w:p>
        </w:tc>
        <w:tc>
          <w:tcPr>
            <w:tcW w:w="2253" w:type="dxa"/>
          </w:tcPr>
          <w:p w14:paraId="3FF1F4D8" w14:textId="4A0B8796" w:rsidR="00D62634" w:rsidRPr="00D62634" w:rsidRDefault="00D62634" w:rsidP="00D62634">
            <w:r>
              <w:t>Amount of Money</w:t>
            </w:r>
          </w:p>
        </w:tc>
      </w:tr>
      <w:tr w:rsidR="00D62634" w:rsidRPr="00D62634" w14:paraId="76C05CB3" w14:textId="77777777" w:rsidTr="00D62634">
        <w:tc>
          <w:tcPr>
            <w:tcW w:w="2101" w:type="dxa"/>
          </w:tcPr>
          <w:p w14:paraId="55293606" w14:textId="776F3D30" w:rsidR="00D62634" w:rsidRPr="00D62634" w:rsidRDefault="00D62634" w:rsidP="00D62634">
            <w:r w:rsidRPr="00D62634">
              <w:t>Education</w:t>
            </w:r>
          </w:p>
        </w:tc>
        <w:tc>
          <w:tcPr>
            <w:tcW w:w="2101" w:type="dxa"/>
          </w:tcPr>
          <w:p w14:paraId="12E15526" w14:textId="4231B8AA" w:rsidR="00D62634" w:rsidRPr="00D62634" w:rsidRDefault="00D62634" w:rsidP="00D62634">
            <w:r>
              <w:t>Rank of Toppers</w:t>
            </w:r>
          </w:p>
        </w:tc>
        <w:tc>
          <w:tcPr>
            <w:tcW w:w="2142" w:type="dxa"/>
          </w:tcPr>
          <w:p w14:paraId="698C5E8E" w14:textId="521E7A32" w:rsidR="00D62634" w:rsidRPr="00D62634" w:rsidRDefault="00D62634" w:rsidP="00D62634">
            <w:r>
              <w:t>Subjects</w:t>
            </w:r>
          </w:p>
        </w:tc>
        <w:tc>
          <w:tcPr>
            <w:tcW w:w="2133" w:type="dxa"/>
          </w:tcPr>
          <w:p w14:paraId="49145FED" w14:textId="0119E32A" w:rsidR="00D62634" w:rsidRPr="00D62634" w:rsidRDefault="00D62634" w:rsidP="00D62634">
            <w:r>
              <w:t>No. of courses taught</w:t>
            </w:r>
          </w:p>
        </w:tc>
        <w:tc>
          <w:tcPr>
            <w:tcW w:w="2253" w:type="dxa"/>
          </w:tcPr>
          <w:p w14:paraId="2DB0E7FB" w14:textId="2DC7F99A" w:rsidR="00D62634" w:rsidRPr="00D62634" w:rsidRDefault="00D62634" w:rsidP="00D62634">
            <w:r>
              <w:t>Fees increment %</w:t>
            </w:r>
          </w:p>
        </w:tc>
      </w:tr>
      <w:tr w:rsidR="00D62634" w:rsidRPr="00D62634" w14:paraId="2A76DE68" w14:textId="77777777" w:rsidTr="00D62634">
        <w:tc>
          <w:tcPr>
            <w:tcW w:w="2101" w:type="dxa"/>
          </w:tcPr>
          <w:p w14:paraId="100A5D5E" w14:textId="6F208161" w:rsidR="00D62634" w:rsidRPr="00D62634" w:rsidRDefault="00D62634" w:rsidP="00D62634">
            <w:r w:rsidRPr="00D62634">
              <w:t>Healthcare</w:t>
            </w:r>
          </w:p>
        </w:tc>
        <w:tc>
          <w:tcPr>
            <w:tcW w:w="2101" w:type="dxa"/>
          </w:tcPr>
          <w:p w14:paraId="4CB13B09" w14:textId="2E7A3194" w:rsidR="00D62634" w:rsidRPr="00D62634" w:rsidRDefault="00D62634" w:rsidP="00D62634">
            <w:r>
              <w:t>Rank</w:t>
            </w:r>
          </w:p>
        </w:tc>
        <w:tc>
          <w:tcPr>
            <w:tcW w:w="2142" w:type="dxa"/>
          </w:tcPr>
          <w:p w14:paraId="4632936C" w14:textId="704B9113" w:rsidR="00D62634" w:rsidRPr="00D62634" w:rsidRDefault="00D62634" w:rsidP="00D62634">
            <w:r>
              <w:t>Race</w:t>
            </w:r>
          </w:p>
        </w:tc>
        <w:tc>
          <w:tcPr>
            <w:tcW w:w="2133" w:type="dxa"/>
          </w:tcPr>
          <w:p w14:paraId="1D4E7732" w14:textId="00283A5D" w:rsidR="00D62634" w:rsidRPr="00D62634" w:rsidRDefault="00D62634" w:rsidP="00D62634">
            <w:r>
              <w:t>No. of patients</w:t>
            </w:r>
          </w:p>
        </w:tc>
        <w:tc>
          <w:tcPr>
            <w:tcW w:w="2253" w:type="dxa"/>
          </w:tcPr>
          <w:p w14:paraId="663F6E49" w14:textId="4002036B" w:rsidR="00D62634" w:rsidRPr="00D62634" w:rsidRDefault="00C24922" w:rsidP="00D62634">
            <w:r>
              <w:t>Medicine’s</w:t>
            </w:r>
            <w:r w:rsidR="00D62634">
              <w:t xml:space="preserve"> weight</w:t>
            </w:r>
          </w:p>
        </w:tc>
      </w:tr>
      <w:tr w:rsidR="00D62634" w:rsidRPr="00D62634" w14:paraId="654667A8" w14:textId="77777777" w:rsidTr="00D62634">
        <w:tc>
          <w:tcPr>
            <w:tcW w:w="2101" w:type="dxa"/>
          </w:tcPr>
          <w:p w14:paraId="112B42A9" w14:textId="560287BC" w:rsidR="00D62634" w:rsidRPr="00D62634" w:rsidRDefault="00D62634" w:rsidP="00D62634">
            <w:r w:rsidRPr="00D62634">
              <w:t>Sports</w:t>
            </w:r>
          </w:p>
        </w:tc>
        <w:tc>
          <w:tcPr>
            <w:tcW w:w="2101" w:type="dxa"/>
          </w:tcPr>
          <w:p w14:paraId="2D3F073C" w14:textId="3114F9DD" w:rsidR="00D62634" w:rsidRPr="00D62634" w:rsidRDefault="00D62634" w:rsidP="00D62634">
            <w:r>
              <w:t>Rank of winners</w:t>
            </w:r>
          </w:p>
        </w:tc>
        <w:tc>
          <w:tcPr>
            <w:tcW w:w="2142" w:type="dxa"/>
          </w:tcPr>
          <w:p w14:paraId="66055F43" w14:textId="463D28DE" w:rsidR="00D62634" w:rsidRPr="00D62634" w:rsidRDefault="00D62634" w:rsidP="00D62634">
            <w:r>
              <w:t>Nationality</w:t>
            </w:r>
          </w:p>
        </w:tc>
        <w:tc>
          <w:tcPr>
            <w:tcW w:w="2133" w:type="dxa"/>
          </w:tcPr>
          <w:p w14:paraId="77247EB4" w14:textId="72A4B65D" w:rsidR="00D62634" w:rsidRPr="00D62634" w:rsidRDefault="00D62634" w:rsidP="00D62634">
            <w:r>
              <w:t>No. of medals</w:t>
            </w:r>
          </w:p>
        </w:tc>
        <w:tc>
          <w:tcPr>
            <w:tcW w:w="2253" w:type="dxa"/>
          </w:tcPr>
          <w:p w14:paraId="4E1DB8C6" w14:textId="399F1700" w:rsidR="00D62634" w:rsidRPr="00D62634" w:rsidRDefault="00C24922" w:rsidP="00D62634">
            <w:r>
              <w:t>Size of field</w:t>
            </w:r>
          </w:p>
        </w:tc>
      </w:tr>
    </w:tbl>
    <w:p w14:paraId="565C0ABB" w14:textId="35BF94DF" w:rsidR="00D62634" w:rsidRDefault="00D62634" w:rsidP="00D62634">
      <w:pPr>
        <w:rPr>
          <w:sz w:val="28"/>
          <w:szCs w:val="28"/>
        </w:rPr>
      </w:pPr>
    </w:p>
    <w:p w14:paraId="11BF0721" w14:textId="068C44F3" w:rsidR="008522A1" w:rsidRDefault="008522A1" w:rsidP="008522A1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How to describe Qualitative Data</w:t>
      </w:r>
    </w:p>
    <w:p w14:paraId="2E680589" w14:textId="31719809" w:rsidR="008522A1" w:rsidRDefault="008522A1" w:rsidP="008522A1">
      <w:pPr>
        <w:pStyle w:val="ListParagraph"/>
        <w:numPr>
          <w:ilvl w:val="0"/>
          <w:numId w:val="4"/>
        </w:numPr>
      </w:pPr>
      <w:r>
        <w:t>Using Frequency – No. of times an Attribute appears in a sample.</w:t>
      </w:r>
      <w:r w:rsidR="001E3712">
        <w:t xml:space="preserve"> </w:t>
      </w:r>
      <w:r w:rsidR="0037246C">
        <w:rPr>
          <w:b/>
          <w:bCs/>
        </w:rPr>
        <w:t xml:space="preserve">Absolute </w:t>
      </w:r>
      <w:r w:rsidR="001E3712">
        <w:rPr>
          <w:b/>
          <w:bCs/>
        </w:rPr>
        <w:t>Frequency</w:t>
      </w:r>
      <w:r>
        <w:t xml:space="preserve"> </w:t>
      </w:r>
      <w:r w:rsidR="001E3712">
        <w:rPr>
          <w:b/>
          <w:bCs/>
        </w:rPr>
        <w:t xml:space="preserve">Plots </w:t>
      </w:r>
      <w:r w:rsidR="001E3712">
        <w:t xml:space="preserve">are used to represent frequency (Sorted Plot is better for analysis). </w:t>
      </w:r>
    </w:p>
    <w:p w14:paraId="1E7085A6" w14:textId="77777777" w:rsidR="001E3712" w:rsidRDefault="001E3712" w:rsidP="001E3712">
      <w:pPr>
        <w:pStyle w:val="ListParagraph"/>
        <w:ind w:left="1080"/>
      </w:pPr>
    </w:p>
    <w:p w14:paraId="527DF5C3" w14:textId="6DE262B7" w:rsidR="001E3712" w:rsidRDefault="001E3712" w:rsidP="001E3712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6641A050" wp14:editId="47934001">
            <wp:extent cx="2727960" cy="2270760"/>
            <wp:effectExtent l="0" t="0" r="0" b="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19" t="18346" r="18134" b="20910"/>
                    <a:stretch/>
                  </pic:blipFill>
                  <pic:spPr bwMode="auto">
                    <a:xfrm>
                      <a:off x="0" y="0"/>
                      <a:ext cx="2727960" cy="2270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1F155" w14:textId="7CC3FE40" w:rsidR="0037246C" w:rsidRDefault="0037246C" w:rsidP="0037246C">
      <w:pPr>
        <w:pStyle w:val="ListParagraph"/>
        <w:ind w:left="1080"/>
      </w:pPr>
    </w:p>
    <w:p w14:paraId="05FDDC2F" w14:textId="07E63CA6" w:rsidR="0037246C" w:rsidRDefault="0037246C" w:rsidP="0037246C">
      <w:pPr>
        <w:pStyle w:val="ListParagraph"/>
        <w:numPr>
          <w:ilvl w:val="0"/>
          <w:numId w:val="4"/>
        </w:numPr>
      </w:pPr>
      <w:r>
        <w:t>Using Relative Frequency – Easier to interpret (</w:t>
      </w:r>
      <w:proofErr w:type="gramStart"/>
      <w:r>
        <w:t>e.g.</w:t>
      </w:r>
      <w:proofErr w:type="gramEnd"/>
      <w:r>
        <w:t xml:space="preserve"> percentages)</w:t>
      </w:r>
    </w:p>
    <w:p w14:paraId="26B15AB0" w14:textId="3AD0F779" w:rsidR="0037246C" w:rsidRDefault="0037246C" w:rsidP="0037246C">
      <w:pPr>
        <w:pStyle w:val="ListParagraph"/>
        <w:numPr>
          <w:ilvl w:val="0"/>
          <w:numId w:val="4"/>
        </w:numPr>
      </w:pPr>
      <w:r>
        <w:t xml:space="preserve">Grouped Frequency Bar Charts – To compare Different </w:t>
      </w:r>
      <w:r>
        <w:rPr>
          <w:b/>
          <w:bCs/>
        </w:rPr>
        <w:t xml:space="preserve">Sets </w:t>
      </w:r>
      <w:r>
        <w:t>of data.</w:t>
      </w:r>
    </w:p>
    <w:p w14:paraId="7DB29FCA" w14:textId="472F713D" w:rsidR="0037246C" w:rsidRDefault="0037246C" w:rsidP="0037246C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2F1CDF35" wp14:editId="420EA728">
            <wp:extent cx="2712720" cy="2415540"/>
            <wp:effectExtent l="0" t="0" r="0" b="381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391" t="18141" r="17791" b="17242"/>
                    <a:stretch/>
                  </pic:blipFill>
                  <pic:spPr bwMode="auto">
                    <a:xfrm>
                      <a:off x="0" y="0"/>
                      <a:ext cx="2712720" cy="2415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8047C" w14:textId="6AA329FC" w:rsidR="0037246C" w:rsidRDefault="0037246C" w:rsidP="0037246C">
      <w:pPr>
        <w:pStyle w:val="ListParagraph"/>
        <w:numPr>
          <w:ilvl w:val="0"/>
          <w:numId w:val="4"/>
        </w:numPr>
      </w:pPr>
      <w:r>
        <w:t>Grouped Relative Frequency Bar Charts – Relative way of interpreting.</w:t>
      </w:r>
    </w:p>
    <w:p w14:paraId="108E9845" w14:textId="68ED7FB1" w:rsidR="00297241" w:rsidRPr="00297241" w:rsidRDefault="00297241" w:rsidP="00297241">
      <w:pPr>
        <w:rPr>
          <w:sz w:val="28"/>
          <w:szCs w:val="28"/>
        </w:rPr>
      </w:pPr>
      <w:r>
        <w:rPr>
          <w:sz w:val="28"/>
          <w:szCs w:val="28"/>
        </w:rPr>
        <w:t>Use Case in ML: - To analyse Errors ML algorithm, designing features for ML system (e.g., review classification for some product)</w:t>
      </w:r>
    </w:p>
    <w:p w14:paraId="03691690" w14:textId="77777777" w:rsidR="001E3712" w:rsidRDefault="001E3712" w:rsidP="001E3712">
      <w:pPr>
        <w:pStyle w:val="ListParagraph"/>
        <w:ind w:left="1080"/>
        <w:jc w:val="center"/>
      </w:pPr>
    </w:p>
    <w:p w14:paraId="366C805A" w14:textId="48AB4617" w:rsidR="008522A1" w:rsidRDefault="001E3712" w:rsidP="001E3712">
      <w:pPr>
        <w:rPr>
          <w:sz w:val="28"/>
          <w:szCs w:val="28"/>
        </w:rPr>
      </w:pPr>
      <w:r>
        <w:rPr>
          <w:sz w:val="28"/>
          <w:szCs w:val="28"/>
        </w:rPr>
        <w:t>Exercise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1E3712" w14:paraId="38071FFC" w14:textId="77777777" w:rsidTr="001E3712">
        <w:tc>
          <w:tcPr>
            <w:tcW w:w="3485" w:type="dxa"/>
          </w:tcPr>
          <w:p w14:paraId="173571E2" w14:textId="6FF9DB96" w:rsidR="001E3712" w:rsidRDefault="0037246C">
            <w:pPr>
              <w:jc w:val="center"/>
              <w:rPr>
                <w:sz w:val="28"/>
                <w:szCs w:val="28"/>
              </w:rPr>
              <w:pPrChange w:id="0" w:author="Ananya Kesarwani" w:date="2021-05-12T00:29:00Z">
                <w:pPr/>
              </w:pPrChange>
            </w:pPr>
            <w:ins w:id="1" w:author="Ananya Kesarwani" w:date="2021-05-12T00:29:00Z">
              <w:r>
                <w:rPr>
                  <w:sz w:val="28"/>
                  <w:szCs w:val="28"/>
                </w:rPr>
                <w:t>Domain</w:t>
              </w:r>
            </w:ins>
          </w:p>
        </w:tc>
        <w:tc>
          <w:tcPr>
            <w:tcW w:w="3485" w:type="dxa"/>
          </w:tcPr>
          <w:p w14:paraId="785EABC3" w14:textId="1DBE3D69" w:rsidR="001E3712" w:rsidRDefault="0037246C" w:rsidP="0037246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Long-Tailed Distribution</w:t>
            </w:r>
          </w:p>
        </w:tc>
        <w:tc>
          <w:tcPr>
            <w:tcW w:w="3486" w:type="dxa"/>
          </w:tcPr>
          <w:p w14:paraId="62F04EAD" w14:textId="1D80A543" w:rsidR="001E3712" w:rsidRDefault="0037246C" w:rsidP="0037246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Uniform Distribution</w:t>
            </w:r>
          </w:p>
        </w:tc>
      </w:tr>
      <w:tr w:rsidR="001E3712" w14:paraId="4C528E9F" w14:textId="77777777" w:rsidTr="001E3712">
        <w:tc>
          <w:tcPr>
            <w:tcW w:w="3485" w:type="dxa"/>
          </w:tcPr>
          <w:p w14:paraId="0462D7EC" w14:textId="37459CB0" w:rsidR="0037246C" w:rsidRPr="0037246C" w:rsidRDefault="0037246C" w:rsidP="001E3712">
            <w:r>
              <w:t>Banking</w:t>
            </w:r>
          </w:p>
        </w:tc>
        <w:tc>
          <w:tcPr>
            <w:tcW w:w="3485" w:type="dxa"/>
          </w:tcPr>
          <w:p w14:paraId="5F023640" w14:textId="77777777" w:rsidR="001E3712" w:rsidRPr="0037246C" w:rsidRDefault="001E3712" w:rsidP="001E3712"/>
        </w:tc>
        <w:tc>
          <w:tcPr>
            <w:tcW w:w="3486" w:type="dxa"/>
          </w:tcPr>
          <w:p w14:paraId="72E813F5" w14:textId="77777777" w:rsidR="001E3712" w:rsidRPr="0037246C" w:rsidRDefault="001E3712" w:rsidP="001E3712"/>
        </w:tc>
      </w:tr>
      <w:tr w:rsidR="001E3712" w14:paraId="272C1E6C" w14:textId="77777777" w:rsidTr="001E3712">
        <w:tc>
          <w:tcPr>
            <w:tcW w:w="3485" w:type="dxa"/>
          </w:tcPr>
          <w:p w14:paraId="163643E7" w14:textId="320717C8" w:rsidR="001E3712" w:rsidRPr="0037246C" w:rsidRDefault="0037246C" w:rsidP="001E3712">
            <w:r>
              <w:t>Insurance</w:t>
            </w:r>
          </w:p>
        </w:tc>
        <w:tc>
          <w:tcPr>
            <w:tcW w:w="3485" w:type="dxa"/>
          </w:tcPr>
          <w:p w14:paraId="3AD7BC1A" w14:textId="77777777" w:rsidR="001E3712" w:rsidRPr="0037246C" w:rsidRDefault="001E3712" w:rsidP="001E3712"/>
        </w:tc>
        <w:tc>
          <w:tcPr>
            <w:tcW w:w="3486" w:type="dxa"/>
          </w:tcPr>
          <w:p w14:paraId="0157FA5B" w14:textId="77777777" w:rsidR="001E3712" w:rsidRPr="0037246C" w:rsidRDefault="001E3712" w:rsidP="001E3712"/>
        </w:tc>
      </w:tr>
      <w:tr w:rsidR="001E3712" w14:paraId="2DB60104" w14:textId="77777777" w:rsidTr="001E3712">
        <w:tc>
          <w:tcPr>
            <w:tcW w:w="3485" w:type="dxa"/>
          </w:tcPr>
          <w:p w14:paraId="6297D2E6" w14:textId="1F6F75B6" w:rsidR="001E3712" w:rsidRPr="0037246C" w:rsidRDefault="0037246C" w:rsidP="001E3712">
            <w:r>
              <w:t>Healthcare</w:t>
            </w:r>
          </w:p>
        </w:tc>
        <w:tc>
          <w:tcPr>
            <w:tcW w:w="3485" w:type="dxa"/>
          </w:tcPr>
          <w:p w14:paraId="7582B9B3" w14:textId="77777777" w:rsidR="001E3712" w:rsidRPr="0037246C" w:rsidRDefault="001E3712" w:rsidP="001E3712"/>
        </w:tc>
        <w:tc>
          <w:tcPr>
            <w:tcW w:w="3486" w:type="dxa"/>
          </w:tcPr>
          <w:p w14:paraId="331AFF04" w14:textId="77777777" w:rsidR="001E3712" w:rsidRPr="0037246C" w:rsidRDefault="001E3712" w:rsidP="001E3712"/>
        </w:tc>
      </w:tr>
      <w:tr w:rsidR="001E3712" w14:paraId="5165C222" w14:textId="77777777" w:rsidTr="001E3712">
        <w:tc>
          <w:tcPr>
            <w:tcW w:w="3485" w:type="dxa"/>
          </w:tcPr>
          <w:p w14:paraId="3A51B1A6" w14:textId="67B850C7" w:rsidR="001E3712" w:rsidRPr="0037246C" w:rsidRDefault="0037246C" w:rsidP="001E3712">
            <w:r>
              <w:t>Education</w:t>
            </w:r>
          </w:p>
        </w:tc>
        <w:tc>
          <w:tcPr>
            <w:tcW w:w="3485" w:type="dxa"/>
          </w:tcPr>
          <w:p w14:paraId="6B18F3CF" w14:textId="77777777" w:rsidR="001E3712" w:rsidRPr="0037246C" w:rsidRDefault="001E3712" w:rsidP="001E3712"/>
        </w:tc>
        <w:tc>
          <w:tcPr>
            <w:tcW w:w="3486" w:type="dxa"/>
          </w:tcPr>
          <w:p w14:paraId="374E497B" w14:textId="77777777" w:rsidR="001E3712" w:rsidRPr="0037246C" w:rsidRDefault="001E3712" w:rsidP="001E3712"/>
        </w:tc>
      </w:tr>
      <w:tr w:rsidR="001E3712" w14:paraId="1E622303" w14:textId="77777777" w:rsidTr="001E3712">
        <w:tc>
          <w:tcPr>
            <w:tcW w:w="3485" w:type="dxa"/>
          </w:tcPr>
          <w:p w14:paraId="47D57302" w14:textId="0CB682F3" w:rsidR="001E3712" w:rsidRPr="0037246C" w:rsidRDefault="0037246C" w:rsidP="001E3712">
            <w:r>
              <w:t>Sports</w:t>
            </w:r>
          </w:p>
        </w:tc>
        <w:tc>
          <w:tcPr>
            <w:tcW w:w="3485" w:type="dxa"/>
          </w:tcPr>
          <w:p w14:paraId="62A9F9B4" w14:textId="77777777" w:rsidR="001E3712" w:rsidRPr="0037246C" w:rsidRDefault="001E3712" w:rsidP="001E3712"/>
        </w:tc>
        <w:tc>
          <w:tcPr>
            <w:tcW w:w="3486" w:type="dxa"/>
          </w:tcPr>
          <w:p w14:paraId="2DDD5066" w14:textId="77777777" w:rsidR="001E3712" w:rsidRPr="0037246C" w:rsidRDefault="001E3712" w:rsidP="001E3712"/>
        </w:tc>
      </w:tr>
      <w:tr w:rsidR="001E3712" w14:paraId="3AE7A46E" w14:textId="77777777" w:rsidTr="001E3712">
        <w:tc>
          <w:tcPr>
            <w:tcW w:w="3485" w:type="dxa"/>
          </w:tcPr>
          <w:p w14:paraId="35E5E848" w14:textId="79501ACD" w:rsidR="001E3712" w:rsidRPr="0037246C" w:rsidRDefault="0037246C" w:rsidP="001E3712">
            <w:r>
              <w:t>Business</w:t>
            </w:r>
          </w:p>
        </w:tc>
        <w:tc>
          <w:tcPr>
            <w:tcW w:w="3485" w:type="dxa"/>
          </w:tcPr>
          <w:p w14:paraId="500CE2DA" w14:textId="77777777" w:rsidR="001E3712" w:rsidRPr="0037246C" w:rsidRDefault="001E3712" w:rsidP="001E3712"/>
        </w:tc>
        <w:tc>
          <w:tcPr>
            <w:tcW w:w="3486" w:type="dxa"/>
          </w:tcPr>
          <w:p w14:paraId="1967B717" w14:textId="77777777" w:rsidR="001E3712" w:rsidRPr="0037246C" w:rsidRDefault="001E3712" w:rsidP="001E3712"/>
        </w:tc>
      </w:tr>
    </w:tbl>
    <w:p w14:paraId="6DACBBC4" w14:textId="7A488921" w:rsidR="001E3712" w:rsidRDefault="001E3712" w:rsidP="001E3712">
      <w:pPr>
        <w:rPr>
          <w:sz w:val="28"/>
          <w:szCs w:val="28"/>
        </w:rPr>
      </w:pPr>
    </w:p>
    <w:p w14:paraId="4BC1C367" w14:textId="63722F8A" w:rsidR="00297241" w:rsidRDefault="00297241" w:rsidP="001E3712">
      <w:pPr>
        <w:rPr>
          <w:sz w:val="28"/>
          <w:szCs w:val="28"/>
        </w:rPr>
      </w:pPr>
    </w:p>
    <w:p w14:paraId="2E96BB44" w14:textId="679AFC63" w:rsidR="00297241" w:rsidRDefault="00297241" w:rsidP="001E3712">
      <w:pPr>
        <w:rPr>
          <w:sz w:val="28"/>
          <w:szCs w:val="28"/>
        </w:rPr>
      </w:pPr>
    </w:p>
    <w:p w14:paraId="34348FD4" w14:textId="304A923B" w:rsidR="00297241" w:rsidRDefault="00297241" w:rsidP="00297241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How to Describe Quantitative Data</w:t>
      </w:r>
    </w:p>
    <w:p w14:paraId="37D8B37B" w14:textId="13D4031E" w:rsidR="00297241" w:rsidRDefault="00297241" w:rsidP="00297241">
      <w:pPr>
        <w:pStyle w:val="ListParagraph"/>
        <w:numPr>
          <w:ilvl w:val="0"/>
          <w:numId w:val="6"/>
        </w:numPr>
      </w:pPr>
      <w:r>
        <w:t>Histograms – Ordered X and Y axis</w:t>
      </w:r>
    </w:p>
    <w:p w14:paraId="47885450" w14:textId="7F37D7EB" w:rsidR="00297241" w:rsidRDefault="00297241" w:rsidP="00297241">
      <w:pPr>
        <w:pStyle w:val="ListParagraph"/>
        <w:numPr>
          <w:ilvl w:val="0"/>
          <w:numId w:val="6"/>
        </w:numPr>
      </w:pPr>
      <w:r>
        <w:t xml:space="preserve">Histograms with bins </w:t>
      </w:r>
      <w:r w:rsidR="00693D38">
        <w:t xml:space="preserve">(Ideal for </w:t>
      </w:r>
      <w:r w:rsidR="00693D38">
        <w:rPr>
          <w:b/>
          <w:bCs/>
        </w:rPr>
        <w:t>Continuous Data)</w:t>
      </w:r>
      <w:r>
        <w:t>– bin size depends on range of data</w:t>
      </w:r>
      <w:r w:rsidR="00693D38">
        <w:t>. Ideal Bin size should neither hide nor reveal too many details.</w:t>
      </w:r>
    </w:p>
    <w:p w14:paraId="1C6357BF" w14:textId="3323BD4B" w:rsidR="00693D38" w:rsidRDefault="00693D38" w:rsidP="00297241">
      <w:pPr>
        <w:pStyle w:val="ListParagraph"/>
        <w:numPr>
          <w:ilvl w:val="0"/>
          <w:numId w:val="6"/>
        </w:numPr>
      </w:pPr>
      <w:r>
        <w:t xml:space="preserve">Class-Boundary – Left-end inclusion </w:t>
      </w:r>
      <w:proofErr w:type="gramStart"/>
      <w:r>
        <w:t>convention</w:t>
      </w:r>
      <w:proofErr w:type="gramEnd"/>
    </w:p>
    <w:p w14:paraId="7D21A7CE" w14:textId="0F2F8792" w:rsidR="00693D38" w:rsidRDefault="00693D38" w:rsidP="00693D38">
      <w:pPr>
        <w:pStyle w:val="ListParagraph"/>
        <w:ind w:left="1080"/>
        <w:jc w:val="center"/>
      </w:pPr>
    </w:p>
    <w:p w14:paraId="0CBBBDAB" w14:textId="3EF65400" w:rsidR="00266133" w:rsidRDefault="00693D38" w:rsidP="00266133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08CAE418" wp14:editId="79728817">
            <wp:extent cx="2994660" cy="2484120"/>
            <wp:effectExtent l="0" t="0" r="0" b="0"/>
            <wp:docPr id="5" name="Picture 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chat or text message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76"/>
                    <a:stretch/>
                  </pic:blipFill>
                  <pic:spPr bwMode="auto">
                    <a:xfrm>
                      <a:off x="0" y="0"/>
                      <a:ext cx="3004879" cy="2492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014903" w14:textId="44E98BCB" w:rsidR="00266133" w:rsidRDefault="00266133" w:rsidP="00266133">
      <w:pPr>
        <w:pStyle w:val="ListParagraph"/>
        <w:ind w:left="1080"/>
        <w:jc w:val="center"/>
      </w:pPr>
    </w:p>
    <w:p w14:paraId="795B7AB6" w14:textId="07BED829" w:rsidR="00266133" w:rsidRDefault="00266133" w:rsidP="00266133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Histogram</w:t>
      </w:r>
    </w:p>
    <w:p w14:paraId="3F77437C" w14:textId="42D6735D" w:rsidR="00266133" w:rsidRDefault="00266133" w:rsidP="00266133">
      <w:pPr>
        <w:pStyle w:val="ListParagraph"/>
        <w:numPr>
          <w:ilvl w:val="0"/>
          <w:numId w:val="8"/>
        </w:numPr>
      </w:pPr>
      <w:r>
        <w:t>Relative Frequency Histogram</w:t>
      </w:r>
    </w:p>
    <w:p w14:paraId="38148396" w14:textId="35214C66" w:rsidR="00266133" w:rsidRDefault="00266133" w:rsidP="00266133">
      <w:pPr>
        <w:pStyle w:val="ListParagraph"/>
        <w:ind w:left="1080"/>
      </w:pPr>
      <w:proofErr w:type="gramStart"/>
      <w:r>
        <w:t>I )</w:t>
      </w:r>
      <w:proofErr w:type="gramEnd"/>
      <w:r>
        <w:t xml:space="preserve">   Sort values in increasing order</w:t>
      </w:r>
    </w:p>
    <w:p w14:paraId="20AA60E0" w14:textId="597CB96C" w:rsidR="00266133" w:rsidRDefault="00266133" w:rsidP="00266133">
      <w:pPr>
        <w:pStyle w:val="ListParagraph"/>
        <w:ind w:left="1080"/>
      </w:pPr>
      <w:proofErr w:type="gramStart"/>
      <w:r>
        <w:t>II )</w:t>
      </w:r>
      <w:proofErr w:type="gramEnd"/>
      <w:r>
        <w:t xml:space="preserve">  Choose class interval such that all values are covered</w:t>
      </w:r>
    </w:p>
    <w:p w14:paraId="65ECFFA8" w14:textId="15C8418F" w:rsidR="00266133" w:rsidRDefault="00266133" w:rsidP="00266133">
      <w:pPr>
        <w:pStyle w:val="ListParagraph"/>
        <w:ind w:left="1080"/>
      </w:pPr>
      <w:proofErr w:type="gramStart"/>
      <w:r>
        <w:t>III )</w:t>
      </w:r>
      <w:proofErr w:type="gramEnd"/>
      <w:r>
        <w:t xml:space="preserve"> Compute </w:t>
      </w:r>
      <w:r>
        <w:rPr>
          <w:b/>
          <w:bCs/>
        </w:rPr>
        <w:t xml:space="preserve">relative </w:t>
      </w:r>
      <w:r>
        <w:t xml:space="preserve"> frequency of each interval</w:t>
      </w:r>
    </w:p>
    <w:p w14:paraId="3E87C52B" w14:textId="2F377684" w:rsidR="00266133" w:rsidRDefault="00266133" w:rsidP="00266133">
      <w:pPr>
        <w:pStyle w:val="ListParagraph"/>
        <w:ind w:left="1080"/>
      </w:pPr>
      <w:proofErr w:type="gramStart"/>
      <w:r>
        <w:t>IV )</w:t>
      </w:r>
      <w:proofErr w:type="gramEnd"/>
      <w:r>
        <w:t xml:space="preserve"> Draw bars</w:t>
      </w:r>
    </w:p>
    <w:p w14:paraId="7DCA6F28" w14:textId="77777777" w:rsidR="00266133" w:rsidRDefault="00266133" w:rsidP="00266133">
      <w:pPr>
        <w:pStyle w:val="ListParagraph"/>
        <w:ind w:left="1080"/>
      </w:pPr>
    </w:p>
    <w:p w14:paraId="257C4DA8" w14:textId="5A173D21" w:rsidR="00266133" w:rsidRDefault="00266133" w:rsidP="00266133">
      <w:pPr>
        <w:pStyle w:val="ListParagraph"/>
        <w:numPr>
          <w:ilvl w:val="0"/>
          <w:numId w:val="8"/>
        </w:numPr>
      </w:pPr>
      <w:r>
        <w:t>Compare Multiple Histograms</w:t>
      </w:r>
    </w:p>
    <w:p w14:paraId="4890EE88" w14:textId="41B4583E" w:rsidR="00266133" w:rsidRDefault="00266133" w:rsidP="00266133">
      <w:pPr>
        <w:pStyle w:val="ListParagraph"/>
        <w:ind w:left="1080"/>
      </w:pPr>
      <w:proofErr w:type="gramStart"/>
      <w:r>
        <w:t>I )</w:t>
      </w:r>
      <w:proofErr w:type="gramEnd"/>
      <w:r>
        <w:t xml:space="preserve"> Draw grouped Bars (no sense of individual </w:t>
      </w:r>
      <w:r w:rsidR="00D26BB5">
        <w:t>pattern)</w:t>
      </w:r>
    </w:p>
    <w:p w14:paraId="06B3F2EC" w14:textId="77777777" w:rsidR="00D26BB5" w:rsidRDefault="00D26BB5" w:rsidP="00D26BB5">
      <w:pPr>
        <w:pStyle w:val="ListParagraph"/>
        <w:ind w:left="1080"/>
      </w:pPr>
      <w:proofErr w:type="gramStart"/>
      <w:r>
        <w:t>II )</w:t>
      </w:r>
      <w:proofErr w:type="gramEnd"/>
      <w:r>
        <w:t xml:space="preserve"> Use </w:t>
      </w:r>
      <w:r>
        <w:rPr>
          <w:b/>
          <w:bCs/>
        </w:rPr>
        <w:t>Frequency Polygons</w:t>
      </w:r>
      <w:r>
        <w:t xml:space="preserve"> :- Procedure</w:t>
      </w:r>
    </w:p>
    <w:p w14:paraId="4A90302C" w14:textId="77777777" w:rsidR="00D26BB5" w:rsidRDefault="00D26BB5" w:rsidP="00D26BB5">
      <w:pPr>
        <w:pStyle w:val="ListParagraph"/>
        <w:numPr>
          <w:ilvl w:val="0"/>
          <w:numId w:val="9"/>
        </w:numPr>
      </w:pPr>
      <w:r>
        <w:t xml:space="preserve">Sort the </w:t>
      </w:r>
      <w:proofErr w:type="gramStart"/>
      <w:r>
        <w:t>values</w:t>
      </w:r>
      <w:proofErr w:type="gramEnd"/>
    </w:p>
    <w:p w14:paraId="13BC47D4" w14:textId="77777777" w:rsidR="00D26BB5" w:rsidRDefault="00D26BB5" w:rsidP="00D26BB5">
      <w:pPr>
        <w:pStyle w:val="ListParagraph"/>
        <w:numPr>
          <w:ilvl w:val="0"/>
          <w:numId w:val="9"/>
        </w:numPr>
      </w:pPr>
      <w:r>
        <w:t xml:space="preserve">Choose class </w:t>
      </w:r>
      <w:proofErr w:type="gramStart"/>
      <w:r>
        <w:t>interval</w:t>
      </w:r>
      <w:proofErr w:type="gramEnd"/>
    </w:p>
    <w:p w14:paraId="5768A5E2" w14:textId="77777777" w:rsidR="00D26BB5" w:rsidRDefault="00D26BB5" w:rsidP="00D26BB5">
      <w:pPr>
        <w:pStyle w:val="ListParagraph"/>
        <w:numPr>
          <w:ilvl w:val="0"/>
          <w:numId w:val="9"/>
        </w:numPr>
      </w:pPr>
      <w:r>
        <w:t>Compute frequency of each interval</w:t>
      </w:r>
    </w:p>
    <w:p w14:paraId="3122ABE4" w14:textId="0610B99D" w:rsidR="00D26BB5" w:rsidRDefault="00D26BB5" w:rsidP="00D26BB5">
      <w:pPr>
        <w:pStyle w:val="ListParagraph"/>
        <w:numPr>
          <w:ilvl w:val="0"/>
          <w:numId w:val="9"/>
        </w:numPr>
      </w:pPr>
      <w:r>
        <w:t xml:space="preserve">Compute </w:t>
      </w:r>
      <w:proofErr w:type="spellStart"/>
      <w:r>
        <w:t>mid point</w:t>
      </w:r>
      <w:proofErr w:type="spellEnd"/>
      <w:r>
        <w:t xml:space="preserve"> of each interval and plot the frequency above </w:t>
      </w:r>
      <w:proofErr w:type="gramStart"/>
      <w:r>
        <w:t>midpoint</w:t>
      </w:r>
      <w:proofErr w:type="gramEnd"/>
    </w:p>
    <w:p w14:paraId="258C5AEC" w14:textId="5C6B76FA" w:rsidR="00D26BB5" w:rsidRPr="00D26BB5" w:rsidRDefault="00D26BB5" w:rsidP="00D26BB5">
      <w:pPr>
        <w:pStyle w:val="ListParagraph"/>
        <w:ind w:left="1800"/>
        <w:jc w:val="center"/>
      </w:pPr>
      <w:r>
        <w:rPr>
          <w:noProof/>
        </w:rPr>
        <w:drawing>
          <wp:inline distT="0" distB="0" distL="0" distR="0" wp14:anchorId="21C03D6C" wp14:editId="23BEEA64">
            <wp:extent cx="2806700" cy="2240772"/>
            <wp:effectExtent l="0" t="0" r="0" b="762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233" t="20181" r="3688" b="20095"/>
                    <a:stretch/>
                  </pic:blipFill>
                  <pic:spPr bwMode="auto">
                    <a:xfrm>
                      <a:off x="0" y="0"/>
                      <a:ext cx="2816881" cy="224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31A5F" w14:textId="77777777" w:rsidR="00266133" w:rsidRDefault="00266133" w:rsidP="00266133">
      <w:pPr>
        <w:pStyle w:val="ListParagraph"/>
      </w:pPr>
    </w:p>
    <w:p w14:paraId="7C5B3DE3" w14:textId="6227E764" w:rsidR="00693D38" w:rsidRDefault="00693D38" w:rsidP="00693D38">
      <w:pPr>
        <w:pStyle w:val="ListParagraph"/>
        <w:ind w:left="1080"/>
        <w:jc w:val="center"/>
      </w:pPr>
    </w:p>
    <w:p w14:paraId="2FE4CC2F" w14:textId="6C9752C2" w:rsidR="00693D38" w:rsidRDefault="00D26BB5" w:rsidP="00693D38">
      <w:pPr>
        <w:pStyle w:val="ListParagraph"/>
        <w:ind w:left="1080"/>
      </w:pPr>
      <w:r>
        <w:t xml:space="preserve">  </w:t>
      </w:r>
      <w:proofErr w:type="gramStart"/>
      <w:r>
        <w:t>III )</w:t>
      </w:r>
      <w:proofErr w:type="gramEnd"/>
      <w:r>
        <w:t xml:space="preserve"> Cumulative Frequency Polygon :- For each class interval, we add the frequencies of all previous intervals</w:t>
      </w:r>
    </w:p>
    <w:p w14:paraId="044ED7BD" w14:textId="5FB7197E" w:rsidR="00D26BB5" w:rsidRDefault="00D26BB5" w:rsidP="00693D38">
      <w:pPr>
        <w:pStyle w:val="ListParagraph"/>
        <w:ind w:left="1080"/>
      </w:pPr>
    </w:p>
    <w:p w14:paraId="0E59DA95" w14:textId="1CC0EFD7" w:rsidR="00D26BB5" w:rsidRDefault="00D26BB5" w:rsidP="00D26BB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Trends in typical Histogram</w:t>
      </w:r>
    </w:p>
    <w:p w14:paraId="30BDBFDB" w14:textId="70C18D9E" w:rsidR="00D26BB5" w:rsidRDefault="00D26BB5" w:rsidP="00D26BB5">
      <w:pPr>
        <w:pStyle w:val="ListParagraph"/>
        <w:numPr>
          <w:ilvl w:val="0"/>
          <w:numId w:val="10"/>
        </w:numPr>
      </w:pPr>
      <w:r>
        <w:t xml:space="preserve">How far are the values </w:t>
      </w:r>
      <w:proofErr w:type="gramStart"/>
      <w:r>
        <w:t>spread out</w:t>
      </w:r>
      <w:proofErr w:type="gramEnd"/>
    </w:p>
    <w:p w14:paraId="4C62E7CD" w14:textId="131B7516" w:rsidR="00D26BB5" w:rsidRDefault="00D26BB5" w:rsidP="00D26BB5">
      <w:pPr>
        <w:pStyle w:val="ListParagraph"/>
        <w:numPr>
          <w:ilvl w:val="0"/>
          <w:numId w:val="10"/>
        </w:numPr>
      </w:pPr>
      <w:r>
        <w:t xml:space="preserve">Is the data density high in </w:t>
      </w:r>
      <w:proofErr w:type="gramStart"/>
      <w:r>
        <w:t>some Intervals</w:t>
      </w:r>
      <w:proofErr w:type="gramEnd"/>
    </w:p>
    <w:p w14:paraId="1F6782F1" w14:textId="6BB43C83" w:rsidR="00D26BB5" w:rsidRDefault="00D26BB5" w:rsidP="00D26BB5">
      <w:pPr>
        <w:pStyle w:val="ListParagraph"/>
        <w:numPr>
          <w:ilvl w:val="0"/>
          <w:numId w:val="10"/>
        </w:numPr>
      </w:pPr>
      <w:r>
        <w:t xml:space="preserve">Are there gaps in </w:t>
      </w:r>
      <w:proofErr w:type="gramStart"/>
      <w:r>
        <w:t>the data</w:t>
      </w:r>
      <w:proofErr w:type="gramEnd"/>
    </w:p>
    <w:p w14:paraId="77034122" w14:textId="78D75742" w:rsidR="00D26BB5" w:rsidRDefault="00D26BB5" w:rsidP="00BB14BF">
      <w:pPr>
        <w:pStyle w:val="ListParagraph"/>
        <w:numPr>
          <w:ilvl w:val="0"/>
          <w:numId w:val="10"/>
        </w:numPr>
      </w:pPr>
      <w:r>
        <w:t xml:space="preserve">Are there outliers in </w:t>
      </w:r>
      <w:proofErr w:type="gramStart"/>
      <w:r>
        <w:t>the data</w:t>
      </w:r>
      <w:proofErr w:type="gramEnd"/>
    </w:p>
    <w:p w14:paraId="751839A0" w14:textId="3BD4686B" w:rsidR="00D26BB5" w:rsidRDefault="00BB14BF" w:rsidP="00BB14BF">
      <w:pPr>
        <w:pStyle w:val="ListParagraph"/>
        <w:numPr>
          <w:ilvl w:val="0"/>
          <w:numId w:val="10"/>
        </w:numPr>
      </w:pPr>
      <w:r>
        <w:t xml:space="preserve">Left Skewed </w:t>
      </w:r>
      <w:proofErr w:type="gramStart"/>
      <w:r>
        <w:t>Histograms :</w:t>
      </w:r>
      <w:proofErr w:type="gramEnd"/>
      <w:r>
        <w:t xml:space="preserve"> - Most of the short bars are towards left</w:t>
      </w:r>
    </w:p>
    <w:p w14:paraId="5EB6AD55" w14:textId="19C05499" w:rsidR="00BB14BF" w:rsidRDefault="00BB14BF" w:rsidP="00BB14BF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148DB841" wp14:editId="762D2D69">
            <wp:extent cx="2865120" cy="2502956"/>
            <wp:effectExtent l="0" t="0" r="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33" t="18548" r="18249" b="18058"/>
                    <a:stretch/>
                  </pic:blipFill>
                  <pic:spPr bwMode="auto">
                    <a:xfrm>
                      <a:off x="0" y="0"/>
                      <a:ext cx="2867064" cy="2504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A1E89" w14:textId="77777777" w:rsidR="00BB14BF" w:rsidRDefault="00BB14BF" w:rsidP="00BB14BF">
      <w:pPr>
        <w:pStyle w:val="ListParagraph"/>
        <w:ind w:left="1080"/>
        <w:jc w:val="center"/>
      </w:pPr>
    </w:p>
    <w:p w14:paraId="491B9E13" w14:textId="59A16EE7" w:rsidR="00BB14BF" w:rsidRDefault="00BB14BF" w:rsidP="00BB14BF">
      <w:pPr>
        <w:pStyle w:val="ListParagraph"/>
        <w:numPr>
          <w:ilvl w:val="0"/>
          <w:numId w:val="10"/>
        </w:numPr>
      </w:pPr>
      <w:r>
        <w:t xml:space="preserve">Right Skewed </w:t>
      </w:r>
      <w:proofErr w:type="gramStart"/>
      <w:r>
        <w:t>Histogram :</w:t>
      </w:r>
      <w:proofErr w:type="gramEnd"/>
      <w:r>
        <w:t xml:space="preserve"> - Most of the short bars are towards right</w:t>
      </w:r>
    </w:p>
    <w:p w14:paraId="2A6A86BD" w14:textId="438C2DF2" w:rsidR="00BB14BF" w:rsidRDefault="00BB14BF" w:rsidP="00BB14BF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6AADADFF" wp14:editId="06CD0538">
            <wp:extent cx="2750820" cy="2453640"/>
            <wp:effectExtent l="0" t="0" r="0" b="381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86" t="18549" r="18823" b="15815"/>
                    <a:stretch/>
                  </pic:blipFill>
                  <pic:spPr bwMode="auto">
                    <a:xfrm>
                      <a:off x="0" y="0"/>
                      <a:ext cx="2750820" cy="2453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B7E18" w14:textId="606A5B6D" w:rsidR="00BB14BF" w:rsidRDefault="00BB14BF" w:rsidP="00BB14BF">
      <w:pPr>
        <w:pStyle w:val="ListParagraph"/>
        <w:ind w:left="1080"/>
        <w:jc w:val="center"/>
      </w:pPr>
    </w:p>
    <w:p w14:paraId="6B423E82" w14:textId="1B89517C" w:rsidR="00BB14BF" w:rsidRDefault="00BB14BF" w:rsidP="00BB14BF">
      <w:pPr>
        <w:pStyle w:val="ListParagraph"/>
        <w:numPr>
          <w:ilvl w:val="0"/>
          <w:numId w:val="10"/>
        </w:numPr>
      </w:pPr>
      <w:r>
        <w:t xml:space="preserve">Uniform </w:t>
      </w:r>
      <w:proofErr w:type="gramStart"/>
      <w:r>
        <w:t>Histogram :</w:t>
      </w:r>
      <w:proofErr w:type="gramEnd"/>
      <w:r>
        <w:t xml:space="preserve"> almost same height bars</w:t>
      </w:r>
    </w:p>
    <w:p w14:paraId="1EEC69A1" w14:textId="562AB12F" w:rsidR="00BB14BF" w:rsidRDefault="00BB14BF" w:rsidP="00BB14BF">
      <w:pPr>
        <w:pStyle w:val="ListParagraph"/>
        <w:numPr>
          <w:ilvl w:val="0"/>
          <w:numId w:val="10"/>
        </w:numPr>
      </w:pPr>
      <w:r>
        <w:t xml:space="preserve">Symmetric </w:t>
      </w:r>
      <w:proofErr w:type="gramStart"/>
      <w:r>
        <w:t>Histogram  :</w:t>
      </w:r>
      <w:proofErr w:type="gramEnd"/>
      <w:r>
        <w:t>- Bars are almost mirrored image of each other along vertical median</w:t>
      </w:r>
    </w:p>
    <w:p w14:paraId="1B03164B" w14:textId="6E32B76C" w:rsidR="00BB14BF" w:rsidRDefault="00BB14BF" w:rsidP="00BB14BF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27460C79" wp14:editId="72200F50">
            <wp:extent cx="2644140" cy="2189234"/>
            <wp:effectExtent l="0" t="0" r="3810" b="1905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27" t="18346" r="18020" b="18872"/>
                    <a:stretch/>
                  </pic:blipFill>
                  <pic:spPr bwMode="auto">
                    <a:xfrm>
                      <a:off x="0" y="0"/>
                      <a:ext cx="2646468" cy="2191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393CF" w14:textId="7E23C2E6" w:rsidR="00BB14BF" w:rsidRDefault="00BB14BF" w:rsidP="00BB14BF">
      <w:pPr>
        <w:pStyle w:val="ListParagraph"/>
        <w:ind w:left="1080"/>
        <w:jc w:val="center"/>
      </w:pPr>
    </w:p>
    <w:p w14:paraId="3CF8E851" w14:textId="33F54185" w:rsidR="00BB14BF" w:rsidRDefault="00BB14BF" w:rsidP="00BB14BF">
      <w:pPr>
        <w:pStyle w:val="ListParagraph"/>
        <w:ind w:left="1080"/>
        <w:jc w:val="center"/>
      </w:pPr>
    </w:p>
    <w:p w14:paraId="1A390BCB" w14:textId="23073982" w:rsidR="00BB14BF" w:rsidRDefault="00BB14BF" w:rsidP="00BB14BF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Uses of Histograms in ML</w:t>
      </w:r>
    </w:p>
    <w:p w14:paraId="6735F83B" w14:textId="0C8D16FE" w:rsidR="00BB14BF" w:rsidRDefault="00BB14BF" w:rsidP="00BB14BF">
      <w:pPr>
        <w:pStyle w:val="ListParagraph"/>
        <w:numPr>
          <w:ilvl w:val="0"/>
          <w:numId w:val="11"/>
        </w:numPr>
      </w:pPr>
      <w:r>
        <w:t>Identifying Discriminatory Features</w:t>
      </w:r>
    </w:p>
    <w:p w14:paraId="1BB7B696" w14:textId="69118915" w:rsidR="00BB14BF" w:rsidRDefault="00F66CAF" w:rsidP="00F66CAF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44B08C7C" wp14:editId="7952659F">
            <wp:extent cx="2887980" cy="2552700"/>
            <wp:effectExtent l="0" t="0" r="7620" b="0"/>
            <wp:docPr id="10" name="Picture 10" descr="A person standing in front of a screen with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erson standing in front of a screen with text&#10;&#10;Description automatically generated with low confidence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474" t="18142" r="16071" b="13573"/>
                    <a:stretch/>
                  </pic:blipFill>
                  <pic:spPr bwMode="auto">
                    <a:xfrm>
                      <a:off x="0" y="0"/>
                      <a:ext cx="288798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4E270" w14:textId="321965C8" w:rsidR="00F66CAF" w:rsidRDefault="00F66CAF" w:rsidP="00F66CAF">
      <w:pPr>
        <w:pStyle w:val="ListParagraph"/>
        <w:numPr>
          <w:ilvl w:val="0"/>
          <w:numId w:val="11"/>
        </w:numPr>
      </w:pPr>
      <w:r>
        <w:t xml:space="preserve">Analysing output </w:t>
      </w:r>
      <w:proofErr w:type="gramStart"/>
      <w:r>
        <w:t>scores :</w:t>
      </w:r>
      <w:proofErr w:type="gramEnd"/>
      <w:r>
        <w:t xml:space="preserve">-  For, </w:t>
      </w:r>
      <w:proofErr w:type="spellStart"/>
      <w:r>
        <w:t>eg</w:t>
      </w:r>
      <w:proofErr w:type="spellEnd"/>
      <w:r>
        <w:t xml:space="preserve"> Scoring system, if it is a good response give higher score, if bad give less score</w:t>
      </w:r>
    </w:p>
    <w:p w14:paraId="16162C68" w14:textId="136278A2" w:rsidR="00F66CAF" w:rsidRDefault="00F66CAF" w:rsidP="00F66CAF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6634D772" wp14:editId="034A0C99">
            <wp:extent cx="2964180" cy="2537460"/>
            <wp:effectExtent l="0" t="0" r="7620" b="0"/>
            <wp:docPr id="11" name="Picture 1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 screen&#10;&#10;Description automatically generated with medium confidence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442" t="18550" r="15956" b="13573"/>
                    <a:stretch/>
                  </pic:blipFill>
                  <pic:spPr bwMode="auto">
                    <a:xfrm>
                      <a:off x="0" y="0"/>
                      <a:ext cx="2964180" cy="2537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AA390" w14:textId="45871025" w:rsidR="00F66CAF" w:rsidRDefault="00F66CAF" w:rsidP="00F66CAF">
      <w:pPr>
        <w:pStyle w:val="ListParagraph"/>
        <w:ind w:left="1080"/>
        <w:jc w:val="center"/>
      </w:pPr>
    </w:p>
    <w:p w14:paraId="69833953" w14:textId="12B0EB0D" w:rsidR="00F66CAF" w:rsidRDefault="00F66CAF" w:rsidP="00F66CAF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Stem and Leaf Plot </w:t>
      </w:r>
    </w:p>
    <w:p w14:paraId="2836002E" w14:textId="7C391A25" w:rsidR="00F66CAF" w:rsidRDefault="00F66CAF" w:rsidP="00F66CAF">
      <w:pPr>
        <w:pStyle w:val="ListParagraph"/>
      </w:pPr>
      <w:r>
        <w:t xml:space="preserve">Typically used with small data. It </w:t>
      </w:r>
      <w:proofErr w:type="gramStart"/>
      <w:r>
        <w:t>represent</w:t>
      </w:r>
      <w:proofErr w:type="gramEnd"/>
      <w:r>
        <w:t xml:space="preserve"> every number in 2 parts one is called stem other is leaf</w:t>
      </w:r>
      <w:r w:rsidR="001E47EC">
        <w:t>.</w:t>
      </w:r>
    </w:p>
    <w:p w14:paraId="35AD0896" w14:textId="3F511698" w:rsidR="001E47EC" w:rsidRDefault="001E47EC" w:rsidP="00F66CAF">
      <w:pPr>
        <w:pStyle w:val="ListParagraph"/>
      </w:pPr>
      <w:r>
        <w:t xml:space="preserve">S&amp;L plots looks like histogram when </w:t>
      </w:r>
      <w:proofErr w:type="gramStart"/>
      <w:r>
        <w:t>inverted</w:t>
      </w:r>
      <w:proofErr w:type="gramEnd"/>
    </w:p>
    <w:p w14:paraId="24DCA2A8" w14:textId="5978FA61" w:rsidR="001E47EC" w:rsidRDefault="001E47EC" w:rsidP="00F66CAF">
      <w:pPr>
        <w:pStyle w:val="ListParagraph"/>
      </w:pPr>
      <w:r>
        <w:t xml:space="preserve">More </w:t>
      </w:r>
      <w:proofErr w:type="gramStart"/>
      <w:r>
        <w:t>Informative :</w:t>
      </w:r>
      <w:proofErr w:type="gramEnd"/>
      <w:r>
        <w:t xml:space="preserve"> Display’s within group values</w:t>
      </w:r>
    </w:p>
    <w:p w14:paraId="112A45CA" w14:textId="67175FB6" w:rsidR="001E47EC" w:rsidRDefault="001E47EC" w:rsidP="001E47EC">
      <w:pPr>
        <w:pStyle w:val="ListParagraph"/>
        <w:jc w:val="center"/>
      </w:pPr>
      <w:r>
        <w:rPr>
          <w:noProof/>
        </w:rPr>
        <w:drawing>
          <wp:inline distT="0" distB="0" distL="0" distR="0" wp14:anchorId="06BFA522" wp14:editId="1A52380B">
            <wp:extent cx="2720340" cy="2263140"/>
            <wp:effectExtent l="0" t="0" r="3810" b="381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264" t="20791" r="3803" b="18669"/>
                    <a:stretch/>
                  </pic:blipFill>
                  <pic:spPr bwMode="auto">
                    <a:xfrm>
                      <a:off x="0" y="0"/>
                      <a:ext cx="2720340" cy="2263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5F360" w14:textId="0756B1F3" w:rsidR="001E47EC" w:rsidRDefault="001E47EC" w:rsidP="001E47EC">
      <w:pPr>
        <w:pStyle w:val="ListParagraph"/>
      </w:pPr>
      <w:r>
        <w:t xml:space="preserve">Displaying values makes it easier to spot </w:t>
      </w:r>
      <w:proofErr w:type="gramStart"/>
      <w:r>
        <w:t>patterns</w:t>
      </w:r>
      <w:proofErr w:type="gramEnd"/>
    </w:p>
    <w:p w14:paraId="23F56EE0" w14:textId="1D649B93" w:rsidR="001E47EC" w:rsidRDefault="001E47EC" w:rsidP="001E47EC">
      <w:pPr>
        <w:pStyle w:val="ListParagraph"/>
      </w:pPr>
      <w:r>
        <w:t xml:space="preserve">Use to compare 2 datasets effectively by using </w:t>
      </w:r>
      <w:proofErr w:type="gramStart"/>
      <w:r>
        <w:t>back to back</w:t>
      </w:r>
      <w:proofErr w:type="gramEnd"/>
      <w:r>
        <w:t xml:space="preserve"> S&amp;L plot</w:t>
      </w:r>
    </w:p>
    <w:p w14:paraId="06DEF835" w14:textId="32E4B96F" w:rsidR="001E47EC" w:rsidRDefault="001E47EC" w:rsidP="001E47EC">
      <w:pPr>
        <w:pStyle w:val="ListParagraph"/>
      </w:pPr>
    </w:p>
    <w:p w14:paraId="0BAAA94D" w14:textId="3607FEB4" w:rsidR="001E47EC" w:rsidRPr="001E47EC" w:rsidRDefault="001E47EC" w:rsidP="001E47EC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Scatter Plots</w:t>
      </w:r>
    </w:p>
    <w:p w14:paraId="491A3A55" w14:textId="72E55559" w:rsidR="001E47EC" w:rsidRDefault="001E47EC" w:rsidP="001E47EC">
      <w:pPr>
        <w:pStyle w:val="ListParagraph"/>
      </w:pPr>
      <w:r>
        <w:t>To compare Relationships between variables</w:t>
      </w:r>
    </w:p>
    <w:p w14:paraId="63083403" w14:textId="50E1A2C3" w:rsidR="001E47EC" w:rsidRDefault="001E47EC" w:rsidP="001E47EC">
      <w:pPr>
        <w:pStyle w:val="ListParagraph"/>
        <w:jc w:val="center"/>
      </w:pPr>
      <w:r>
        <w:rPr>
          <w:noProof/>
        </w:rPr>
        <w:drawing>
          <wp:inline distT="0" distB="0" distL="0" distR="0" wp14:anchorId="0A3DBBA2" wp14:editId="1225D824">
            <wp:extent cx="2887980" cy="2369820"/>
            <wp:effectExtent l="0" t="0" r="762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25" t="18142" r="18020" b="18465"/>
                    <a:stretch/>
                  </pic:blipFill>
                  <pic:spPr bwMode="auto">
                    <a:xfrm>
                      <a:off x="0" y="0"/>
                      <a:ext cx="2887980" cy="2369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DE9D4" w14:textId="571F74E5" w:rsidR="001E47EC" w:rsidRDefault="001E47EC" w:rsidP="001E47EC">
      <w:pPr>
        <w:pStyle w:val="ListParagraph"/>
      </w:pPr>
      <w:r>
        <w:t>Used Only for Quantitative Data</w:t>
      </w:r>
    </w:p>
    <w:p w14:paraId="6CD46355" w14:textId="2972E225" w:rsidR="001E47EC" w:rsidRDefault="001E47EC" w:rsidP="001E47EC">
      <w:pPr>
        <w:pStyle w:val="ListParagraph"/>
      </w:pPr>
      <w:r>
        <w:t xml:space="preserve">3 kinds of well known </w:t>
      </w:r>
      <w:proofErr w:type="gramStart"/>
      <w:r>
        <w:t>relations</w:t>
      </w:r>
      <w:r w:rsidR="001D7FED">
        <w:t>hips :</w:t>
      </w:r>
      <w:proofErr w:type="gramEnd"/>
      <w:r w:rsidR="001D7FED">
        <w:t xml:space="preserve"> Linear, Quadratic and Exponential</w:t>
      </w:r>
    </w:p>
    <w:p w14:paraId="2A48F4C2" w14:textId="5A6DE774" w:rsidR="001D7FED" w:rsidRDefault="001D7FED" w:rsidP="001E47EC">
      <w:pPr>
        <w:pStyle w:val="ListParagraph"/>
        <w:rPr>
          <w:b/>
          <w:bCs/>
        </w:rPr>
      </w:pPr>
      <w:r>
        <w:t>Use In</w:t>
      </w:r>
      <w:r>
        <w:rPr>
          <w:b/>
          <w:bCs/>
        </w:rPr>
        <w:t xml:space="preserve"> </w:t>
      </w:r>
      <w:proofErr w:type="gramStart"/>
      <w:r>
        <w:rPr>
          <w:b/>
          <w:bCs/>
        </w:rPr>
        <w:t>ML :</w:t>
      </w:r>
      <w:proofErr w:type="gramEnd"/>
    </w:p>
    <w:p w14:paraId="3E4F6178" w14:textId="55422AB6" w:rsidR="001D7FED" w:rsidRDefault="001D7FED" w:rsidP="001D7FED">
      <w:pPr>
        <w:pStyle w:val="ListParagraph"/>
        <w:numPr>
          <w:ilvl w:val="0"/>
          <w:numId w:val="12"/>
        </w:numPr>
      </w:pPr>
      <w:r>
        <w:t xml:space="preserve">Identify correlated </w:t>
      </w:r>
      <w:proofErr w:type="gramStart"/>
      <w:r>
        <w:t>features :</w:t>
      </w:r>
      <w:proofErr w:type="gramEnd"/>
      <w:r>
        <w:t>- To use uncorrelated or non-redundant features for classification</w:t>
      </w:r>
    </w:p>
    <w:p w14:paraId="666D5E82" w14:textId="0EAA01F1" w:rsidR="006468B2" w:rsidRDefault="006468B2" w:rsidP="006468B2"/>
    <w:p w14:paraId="2B1928EF" w14:textId="7F441D01" w:rsidR="006468B2" w:rsidRDefault="006468B2" w:rsidP="006468B2"/>
    <w:p w14:paraId="7319BACD" w14:textId="3D204C06" w:rsidR="006468B2" w:rsidRDefault="006468B2" w:rsidP="006468B2"/>
    <w:p w14:paraId="1B115E45" w14:textId="045A399D" w:rsidR="006468B2" w:rsidRDefault="006468B2" w:rsidP="006468B2"/>
    <w:p w14:paraId="1460E686" w14:textId="647855C7" w:rsidR="006468B2" w:rsidRDefault="006468B2" w:rsidP="006468B2"/>
    <w:p w14:paraId="777FAED9" w14:textId="7863A8D3" w:rsidR="006468B2" w:rsidRDefault="006468B2" w:rsidP="006468B2"/>
    <w:p w14:paraId="2250995F" w14:textId="09188896" w:rsidR="006468B2" w:rsidRDefault="006468B2" w:rsidP="006468B2"/>
    <w:p w14:paraId="0D3CA961" w14:textId="6B3A9B45" w:rsidR="006468B2" w:rsidRDefault="006468B2" w:rsidP="006468B2"/>
    <w:p w14:paraId="42638646" w14:textId="7F230DF5" w:rsidR="006468B2" w:rsidRDefault="006468B2" w:rsidP="006468B2"/>
    <w:p w14:paraId="7EDB6ABC" w14:textId="429A9C84" w:rsidR="006468B2" w:rsidRDefault="006468B2" w:rsidP="006468B2"/>
    <w:p w14:paraId="40735549" w14:textId="239BA97D" w:rsidR="006468B2" w:rsidRDefault="006468B2" w:rsidP="006468B2"/>
    <w:p w14:paraId="25C1DD54" w14:textId="1954ACD8" w:rsidR="006468B2" w:rsidRDefault="006468B2" w:rsidP="006468B2"/>
    <w:p w14:paraId="60779F54" w14:textId="68283095" w:rsidR="006468B2" w:rsidRDefault="006468B2" w:rsidP="006468B2"/>
    <w:p w14:paraId="68DCA083" w14:textId="7306C05E" w:rsidR="006468B2" w:rsidRDefault="006468B2" w:rsidP="006468B2"/>
    <w:p w14:paraId="650EBCE0" w14:textId="0170B86B" w:rsidR="006468B2" w:rsidRDefault="006468B2" w:rsidP="006468B2"/>
    <w:p w14:paraId="5C5F8895" w14:textId="5807A04F" w:rsidR="006468B2" w:rsidRDefault="006468B2" w:rsidP="006468B2"/>
    <w:p w14:paraId="379DD662" w14:textId="3D3645B8" w:rsidR="006468B2" w:rsidRDefault="006468B2" w:rsidP="006468B2"/>
    <w:p w14:paraId="661D6EB2" w14:textId="122C8E1D" w:rsidR="006468B2" w:rsidRDefault="006468B2" w:rsidP="006468B2"/>
    <w:p w14:paraId="5254B425" w14:textId="168FBF78" w:rsidR="006468B2" w:rsidRDefault="006468B2" w:rsidP="006468B2"/>
    <w:p w14:paraId="23B111C6" w14:textId="5B038EBA" w:rsidR="006468B2" w:rsidRDefault="006468B2" w:rsidP="006468B2"/>
    <w:p w14:paraId="70F79BED" w14:textId="6625BF71" w:rsidR="006468B2" w:rsidRDefault="006468B2" w:rsidP="006468B2"/>
    <w:p w14:paraId="512E5074" w14:textId="0816536B" w:rsidR="006468B2" w:rsidRDefault="006468B2" w:rsidP="006468B2">
      <w:pPr>
        <w:rPr>
          <w:b/>
          <w:bCs/>
          <w:sz w:val="40"/>
          <w:szCs w:val="40"/>
          <w:u w:val="single"/>
        </w:rPr>
      </w:pPr>
      <w:r w:rsidRPr="006468B2">
        <w:rPr>
          <w:b/>
          <w:bCs/>
          <w:sz w:val="40"/>
          <w:szCs w:val="40"/>
          <w:u w:val="single"/>
        </w:rPr>
        <w:lastRenderedPageBreak/>
        <w:t>Descriptive Statistics – Part 2</w:t>
      </w:r>
    </w:p>
    <w:p w14:paraId="5B8AE2E5" w14:textId="48D5AC16" w:rsidR="006468B2" w:rsidRDefault="006468B2" w:rsidP="006468B2">
      <w:pPr>
        <w:pStyle w:val="ListParagraph"/>
        <w:numPr>
          <w:ilvl w:val="0"/>
          <w:numId w:val="13"/>
        </w:numPr>
        <w:rPr>
          <w:bCs/>
          <w:sz w:val="28"/>
          <w:szCs w:val="28"/>
        </w:rPr>
      </w:pPr>
      <w:proofErr w:type="gramStart"/>
      <w:r>
        <w:rPr>
          <w:bCs/>
          <w:sz w:val="28"/>
          <w:szCs w:val="28"/>
        </w:rPr>
        <w:t>Percentiles :</w:t>
      </w:r>
      <w:proofErr w:type="gramEnd"/>
      <w:r>
        <w:rPr>
          <w:bCs/>
          <w:sz w:val="28"/>
          <w:szCs w:val="28"/>
        </w:rPr>
        <w:t>- The p percentile of a sample is a value such that p percentage of the values are less than or equal to this value.</w:t>
      </w:r>
    </w:p>
    <w:p w14:paraId="48379791" w14:textId="37B53BB2" w:rsidR="006468B2" w:rsidRDefault="006468B2" w:rsidP="006468B2">
      <w:pPr>
        <w:pStyle w:val="ListParagraph"/>
        <w:numPr>
          <w:ilvl w:val="0"/>
          <w:numId w:val="14"/>
        </w:numPr>
        <w:rPr>
          <w:bCs/>
        </w:rPr>
      </w:pPr>
      <w:r>
        <w:rPr>
          <w:bCs/>
        </w:rPr>
        <w:t xml:space="preserve">Sort the </w:t>
      </w:r>
      <w:proofErr w:type="gramStart"/>
      <w:r>
        <w:rPr>
          <w:bCs/>
        </w:rPr>
        <w:t>Data</w:t>
      </w:r>
      <w:proofErr w:type="gramEnd"/>
    </w:p>
    <w:p w14:paraId="3EBFF2BB" w14:textId="0FA83104" w:rsidR="006468B2" w:rsidRDefault="0000755F" w:rsidP="006468B2">
      <w:pPr>
        <w:pStyle w:val="ListParagraph"/>
        <w:numPr>
          <w:ilvl w:val="0"/>
          <w:numId w:val="14"/>
        </w:numPr>
        <w:rPr>
          <w:bCs/>
        </w:rPr>
      </w:pPr>
      <w:r>
        <w:rPr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26D1210" wp14:editId="17D89BF3">
                <wp:simplePos x="0" y="0"/>
                <wp:positionH relativeFrom="column">
                  <wp:posOffset>2887980</wp:posOffset>
                </wp:positionH>
                <wp:positionV relativeFrom="paragraph">
                  <wp:posOffset>153670</wp:posOffset>
                </wp:positionV>
                <wp:extent cx="1478280" cy="236220"/>
                <wp:effectExtent l="0" t="0" r="26670" b="11430"/>
                <wp:wrapNone/>
                <wp:docPr id="12" name="Rectangle: Rounded Corner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280" cy="2362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76FA5A" id="Rectangle: Rounded Corners 12" o:spid="_x0000_s1026" style="position:absolute;margin-left:227.4pt;margin-top:12.1pt;width:116.4pt;height:18.6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" filled="f" strokecolor="#4472c4 [3204]" strokeweight="1pt">
                <v:stroke joinstyle="miter"/>
              </v:roundrect>
            </w:pict>
          </mc:Fallback>
        </mc:AlternateContent>
      </w:r>
      <w:r w:rsidR="006468B2">
        <w:rPr>
          <w:bCs/>
        </w:rPr>
        <w:t>Compute location of p-</w:t>
      </w:r>
      <w:proofErr w:type="spellStart"/>
      <w:r w:rsidR="006468B2">
        <w:rPr>
          <w:bCs/>
        </w:rPr>
        <w:t>th</w:t>
      </w:r>
      <w:proofErr w:type="spellEnd"/>
      <w:r w:rsidR="006468B2">
        <w:rPr>
          <w:bCs/>
        </w:rPr>
        <w:t xml:space="preserve"> percentile</w:t>
      </w:r>
    </w:p>
    <w:p w14:paraId="063A9C9A" w14:textId="6BE3730B" w:rsidR="006468B2" w:rsidRDefault="006468B2" w:rsidP="006468B2">
      <w:pPr>
        <w:pStyle w:val="ListParagraph"/>
        <w:ind w:left="1080"/>
        <w:jc w:val="center"/>
        <w:rPr>
          <w:b/>
          <w:sz w:val="24"/>
          <w:szCs w:val="24"/>
        </w:rPr>
      </w:pPr>
      <w:proofErr w:type="gramStart"/>
      <w:r w:rsidRPr="006468B2">
        <w:rPr>
          <w:b/>
          <w:sz w:val="24"/>
          <w:szCs w:val="24"/>
        </w:rPr>
        <w:t>L</w:t>
      </w:r>
      <w:r w:rsidRPr="006468B2">
        <w:rPr>
          <w:b/>
          <w:sz w:val="24"/>
          <w:szCs w:val="24"/>
          <w:vertAlign w:val="subscript"/>
        </w:rPr>
        <w:t xml:space="preserve">p </w:t>
      </w:r>
      <w:r w:rsidRPr="006468B2">
        <w:rPr>
          <w:b/>
          <w:sz w:val="24"/>
          <w:szCs w:val="24"/>
        </w:rPr>
        <w:t xml:space="preserve"> =</w:t>
      </w:r>
      <w:proofErr w:type="gramEnd"/>
      <w:r w:rsidRPr="006468B2">
        <w:rPr>
          <w:b/>
          <w:sz w:val="24"/>
          <w:szCs w:val="24"/>
        </w:rPr>
        <w:t xml:space="preserve"> p/100 (n + 1)</w:t>
      </w:r>
    </w:p>
    <w:p w14:paraId="0FC16EED" w14:textId="77777777" w:rsidR="0000755F" w:rsidRDefault="0000755F" w:rsidP="006468B2">
      <w:pPr>
        <w:pStyle w:val="ListParagraph"/>
        <w:ind w:left="1080"/>
        <w:jc w:val="center"/>
        <w:rPr>
          <w:b/>
          <w:sz w:val="24"/>
          <w:szCs w:val="24"/>
        </w:rPr>
      </w:pPr>
    </w:p>
    <w:p w14:paraId="0E362BD1" w14:textId="789D23F5" w:rsidR="006468B2" w:rsidRDefault="001E0E6F" w:rsidP="0000755F">
      <w:pPr>
        <w:pStyle w:val="ListParagraph"/>
        <w:numPr>
          <w:ilvl w:val="0"/>
          <w:numId w:val="14"/>
        </w:numPr>
        <w:rPr>
          <w:bCs/>
        </w:rPr>
      </w:pPr>
      <w:r>
        <w:rPr>
          <w:bCs/>
        </w:rPr>
        <w:t xml:space="preserve">(If in fraction) </w:t>
      </w:r>
      <w:r w:rsidR="0000755F">
        <w:rPr>
          <w:bCs/>
        </w:rPr>
        <w:t>Find Integer and Fraction Part (I</w:t>
      </w:r>
      <w:r w:rsidR="0000755F">
        <w:rPr>
          <w:bCs/>
          <w:vertAlign w:val="subscript"/>
        </w:rPr>
        <w:t>p</w:t>
      </w:r>
      <w:r w:rsidR="0000755F">
        <w:rPr>
          <w:bCs/>
        </w:rPr>
        <w:t xml:space="preserve"> and </w:t>
      </w:r>
      <w:proofErr w:type="spellStart"/>
      <w:r w:rsidR="0000755F">
        <w:rPr>
          <w:bCs/>
        </w:rPr>
        <w:t>F</w:t>
      </w:r>
      <w:r w:rsidR="0000755F">
        <w:rPr>
          <w:bCs/>
          <w:vertAlign w:val="subscript"/>
        </w:rPr>
        <w:t>p</w:t>
      </w:r>
      <w:proofErr w:type="spellEnd"/>
      <w:r w:rsidR="0000755F">
        <w:rPr>
          <w:bCs/>
        </w:rPr>
        <w:t xml:space="preserve">) </w:t>
      </w:r>
    </w:p>
    <w:p w14:paraId="38E237F0" w14:textId="3F59C2C5" w:rsidR="0000755F" w:rsidRDefault="0000755F" w:rsidP="0000755F">
      <w:pPr>
        <w:pStyle w:val="ListParagraph"/>
        <w:ind w:left="1080"/>
        <w:rPr>
          <w:bCs/>
        </w:rPr>
      </w:pPr>
      <w:r>
        <w:rPr>
          <w:bCs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FB53E0A" wp14:editId="2C52554E">
                <wp:simplePos x="0" y="0"/>
                <wp:positionH relativeFrom="column">
                  <wp:posOffset>1927860</wp:posOffset>
                </wp:positionH>
                <wp:positionV relativeFrom="paragraph">
                  <wp:posOffset>168910</wp:posOffset>
                </wp:positionV>
                <wp:extent cx="3436620" cy="266700"/>
                <wp:effectExtent l="0" t="0" r="11430" b="19050"/>
                <wp:wrapNone/>
                <wp:docPr id="15" name="Rectangle: Rounded Corner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620" cy="2667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039B07F" id="Rectangle: Rounded Corners 15" o:spid="_x0000_s1026" style="position:absolute;margin-left:151.8pt;margin-top:13.3pt;width:270.6pt;height:2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" filled="f" strokecolor="#4472c4 [3204]" strokeweight="1pt">
                <v:stroke joinstyle="miter"/>
              </v:roundrect>
            </w:pict>
          </mc:Fallback>
        </mc:AlternateContent>
      </w:r>
    </w:p>
    <w:p w14:paraId="25B8CD25" w14:textId="3F795794" w:rsidR="0000755F" w:rsidRDefault="0000755F" w:rsidP="0000755F">
      <w:pPr>
        <w:pStyle w:val="ListParagraph"/>
        <w:ind w:left="1080"/>
        <w:jc w:val="center"/>
        <w:rPr>
          <w:b/>
          <w:sz w:val="24"/>
          <w:szCs w:val="24"/>
        </w:rPr>
      </w:pPr>
      <w:proofErr w:type="spellStart"/>
      <w:r w:rsidRPr="0000755F">
        <w:rPr>
          <w:b/>
          <w:sz w:val="24"/>
          <w:szCs w:val="24"/>
        </w:rPr>
        <w:t>Y</w:t>
      </w:r>
      <w:r w:rsidRPr="0000755F">
        <w:rPr>
          <w:b/>
          <w:sz w:val="24"/>
          <w:szCs w:val="24"/>
          <w:vertAlign w:val="subscript"/>
        </w:rPr>
        <w:t>p</w:t>
      </w:r>
      <w:proofErr w:type="spellEnd"/>
      <w:r w:rsidRPr="0000755F">
        <w:rPr>
          <w:b/>
          <w:sz w:val="24"/>
          <w:szCs w:val="24"/>
        </w:rPr>
        <w:t xml:space="preserve"> = element at </w:t>
      </w:r>
      <w:r w:rsidRPr="0000755F">
        <w:rPr>
          <w:b/>
          <w:sz w:val="24"/>
          <w:szCs w:val="24"/>
        </w:rPr>
        <w:t>I</w:t>
      </w:r>
      <w:r w:rsidRPr="0000755F">
        <w:rPr>
          <w:b/>
          <w:sz w:val="24"/>
          <w:szCs w:val="24"/>
          <w:vertAlign w:val="subscript"/>
        </w:rPr>
        <w:t>p</w:t>
      </w:r>
      <w:r w:rsidRPr="0000755F">
        <w:rPr>
          <w:b/>
          <w:sz w:val="24"/>
          <w:szCs w:val="24"/>
          <w:vertAlign w:val="subscript"/>
        </w:rPr>
        <w:t xml:space="preserve"> </w:t>
      </w:r>
      <w:r w:rsidRPr="0000755F">
        <w:rPr>
          <w:b/>
          <w:sz w:val="24"/>
          <w:szCs w:val="24"/>
        </w:rPr>
        <w:t xml:space="preserve">+ </w:t>
      </w:r>
      <w:proofErr w:type="spellStart"/>
      <w:proofErr w:type="gramStart"/>
      <w:r w:rsidRPr="0000755F">
        <w:rPr>
          <w:b/>
          <w:sz w:val="24"/>
          <w:szCs w:val="24"/>
        </w:rPr>
        <w:t>F</w:t>
      </w:r>
      <w:r w:rsidRPr="0000755F">
        <w:rPr>
          <w:b/>
          <w:sz w:val="24"/>
          <w:szCs w:val="24"/>
          <w:vertAlign w:val="subscript"/>
        </w:rPr>
        <w:t>p</w:t>
      </w:r>
      <w:proofErr w:type="spellEnd"/>
      <w:r w:rsidRPr="0000755F">
        <w:rPr>
          <w:b/>
          <w:sz w:val="24"/>
          <w:szCs w:val="24"/>
        </w:rPr>
        <w:t>(</w:t>
      </w:r>
      <w:proofErr w:type="gramEnd"/>
      <w:r w:rsidRPr="0000755F">
        <w:rPr>
          <w:b/>
          <w:sz w:val="24"/>
          <w:szCs w:val="24"/>
        </w:rPr>
        <w:t xml:space="preserve">element at </w:t>
      </w:r>
      <w:r w:rsidRPr="0000755F">
        <w:rPr>
          <w:b/>
          <w:sz w:val="24"/>
          <w:szCs w:val="24"/>
        </w:rPr>
        <w:t>I</w:t>
      </w:r>
      <w:r w:rsidRPr="0000755F">
        <w:rPr>
          <w:b/>
          <w:sz w:val="24"/>
          <w:szCs w:val="24"/>
          <w:vertAlign w:val="subscript"/>
        </w:rPr>
        <w:t>p</w:t>
      </w:r>
      <w:r w:rsidRPr="0000755F">
        <w:rPr>
          <w:b/>
          <w:sz w:val="24"/>
          <w:szCs w:val="24"/>
          <w:vertAlign w:val="subscript"/>
        </w:rPr>
        <w:t>+1</w:t>
      </w:r>
      <w:r w:rsidRPr="0000755F">
        <w:rPr>
          <w:b/>
          <w:sz w:val="24"/>
          <w:szCs w:val="24"/>
        </w:rPr>
        <w:t xml:space="preserve"> – element at </w:t>
      </w:r>
      <w:r w:rsidRPr="0000755F">
        <w:rPr>
          <w:b/>
          <w:sz w:val="24"/>
          <w:szCs w:val="24"/>
        </w:rPr>
        <w:t>I</w:t>
      </w:r>
      <w:r w:rsidRPr="0000755F">
        <w:rPr>
          <w:b/>
          <w:sz w:val="24"/>
          <w:szCs w:val="24"/>
          <w:vertAlign w:val="subscript"/>
        </w:rPr>
        <w:t>p</w:t>
      </w:r>
      <w:r w:rsidRPr="0000755F">
        <w:rPr>
          <w:b/>
          <w:sz w:val="24"/>
          <w:szCs w:val="24"/>
        </w:rPr>
        <w:t>)</w:t>
      </w:r>
    </w:p>
    <w:p w14:paraId="2FCB90FB" w14:textId="369CB462" w:rsidR="001E0E6F" w:rsidRPr="001E0E6F" w:rsidRDefault="001E0E6F" w:rsidP="001E0E6F">
      <w:pPr>
        <w:jc w:val="center"/>
        <w:rPr>
          <w:bCs/>
          <w:sz w:val="24"/>
          <w:szCs w:val="24"/>
        </w:rPr>
      </w:pPr>
      <w:r>
        <w:rPr>
          <w:bCs/>
          <w:noProof/>
          <w:sz w:val="24"/>
          <w:szCs w:val="24"/>
        </w:rPr>
        <w:drawing>
          <wp:inline distT="0" distB="0" distL="0" distR="0" wp14:anchorId="34C0E2CD" wp14:editId="36FC9D3E">
            <wp:extent cx="3695700" cy="2468880"/>
            <wp:effectExtent l="0" t="0" r="0" b="762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35" t="19160" r="15956" b="14795"/>
                    <a:stretch/>
                  </pic:blipFill>
                  <pic:spPr bwMode="auto">
                    <a:xfrm>
                      <a:off x="0" y="0"/>
                      <a:ext cx="3695700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E0E6F" w:rsidRPr="001E0E6F" w:rsidSect="0077320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4D68EC"/>
    <w:multiLevelType w:val="hybridMultilevel"/>
    <w:tmpl w:val="D0DE77B0"/>
    <w:lvl w:ilvl="0" w:tplc="45C0571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F6432D9"/>
    <w:multiLevelType w:val="hybridMultilevel"/>
    <w:tmpl w:val="849AA820"/>
    <w:lvl w:ilvl="0" w:tplc="55BA40A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71F3F8B"/>
    <w:multiLevelType w:val="hybridMultilevel"/>
    <w:tmpl w:val="A8787370"/>
    <w:lvl w:ilvl="0" w:tplc="E8B64E9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81C29F1"/>
    <w:multiLevelType w:val="hybridMultilevel"/>
    <w:tmpl w:val="3E800400"/>
    <w:lvl w:ilvl="0" w:tplc="025A97E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BEC561F"/>
    <w:multiLevelType w:val="hybridMultilevel"/>
    <w:tmpl w:val="B53EC218"/>
    <w:lvl w:ilvl="0" w:tplc="448AC21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BA34A41"/>
    <w:multiLevelType w:val="hybridMultilevel"/>
    <w:tmpl w:val="E4B45E4C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BF229D1"/>
    <w:multiLevelType w:val="hybridMultilevel"/>
    <w:tmpl w:val="138C5AD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08639C9"/>
    <w:multiLevelType w:val="hybridMultilevel"/>
    <w:tmpl w:val="CAE08A98"/>
    <w:lvl w:ilvl="0" w:tplc="0B262FF2">
      <w:start w:val="1"/>
      <w:numFmt w:val="decimal"/>
      <w:lvlText w:val="%1."/>
      <w:lvlJc w:val="left"/>
      <w:pPr>
        <w:ind w:left="1080" w:hanging="360"/>
      </w:pPr>
      <w:rPr>
        <w:rFonts w:hint="default"/>
        <w:sz w:val="28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56761C7"/>
    <w:multiLevelType w:val="hybridMultilevel"/>
    <w:tmpl w:val="73060788"/>
    <w:lvl w:ilvl="0" w:tplc="4E30F8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8B31330"/>
    <w:multiLevelType w:val="hybridMultilevel"/>
    <w:tmpl w:val="D1B46312"/>
    <w:lvl w:ilvl="0" w:tplc="9B7EE1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0904B15"/>
    <w:multiLevelType w:val="hybridMultilevel"/>
    <w:tmpl w:val="F94EDC24"/>
    <w:lvl w:ilvl="0" w:tplc="4EB299F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7F8646F"/>
    <w:multiLevelType w:val="hybridMultilevel"/>
    <w:tmpl w:val="E834CAEE"/>
    <w:lvl w:ilvl="0" w:tplc="344A5D8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 w15:restartNumberingAfterBreak="0">
    <w:nsid w:val="68C34C92"/>
    <w:multiLevelType w:val="hybridMultilevel"/>
    <w:tmpl w:val="2602805A"/>
    <w:lvl w:ilvl="0" w:tplc="A41648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6A3F3760"/>
    <w:multiLevelType w:val="hybridMultilevel"/>
    <w:tmpl w:val="A088150C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DC74415"/>
    <w:multiLevelType w:val="hybridMultilevel"/>
    <w:tmpl w:val="D7AA2EA4"/>
    <w:lvl w:ilvl="0" w:tplc="7CBCAF90">
      <w:start w:val="1"/>
      <w:numFmt w:val="decimal"/>
      <w:lvlText w:val="%1."/>
      <w:lvlJc w:val="left"/>
      <w:pPr>
        <w:ind w:left="10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40" w:hanging="360"/>
      </w:pPr>
    </w:lvl>
    <w:lvl w:ilvl="2" w:tplc="4009001B" w:tentative="1">
      <w:start w:val="1"/>
      <w:numFmt w:val="lowerRoman"/>
      <w:lvlText w:val="%3."/>
      <w:lvlJc w:val="right"/>
      <w:pPr>
        <w:ind w:left="2460" w:hanging="180"/>
      </w:pPr>
    </w:lvl>
    <w:lvl w:ilvl="3" w:tplc="4009000F" w:tentative="1">
      <w:start w:val="1"/>
      <w:numFmt w:val="decimal"/>
      <w:lvlText w:val="%4."/>
      <w:lvlJc w:val="left"/>
      <w:pPr>
        <w:ind w:left="3180" w:hanging="360"/>
      </w:pPr>
    </w:lvl>
    <w:lvl w:ilvl="4" w:tplc="40090019" w:tentative="1">
      <w:start w:val="1"/>
      <w:numFmt w:val="lowerLetter"/>
      <w:lvlText w:val="%5."/>
      <w:lvlJc w:val="left"/>
      <w:pPr>
        <w:ind w:left="3900" w:hanging="360"/>
      </w:pPr>
    </w:lvl>
    <w:lvl w:ilvl="5" w:tplc="4009001B" w:tentative="1">
      <w:start w:val="1"/>
      <w:numFmt w:val="lowerRoman"/>
      <w:lvlText w:val="%6."/>
      <w:lvlJc w:val="right"/>
      <w:pPr>
        <w:ind w:left="4620" w:hanging="180"/>
      </w:pPr>
    </w:lvl>
    <w:lvl w:ilvl="6" w:tplc="4009000F" w:tentative="1">
      <w:start w:val="1"/>
      <w:numFmt w:val="decimal"/>
      <w:lvlText w:val="%7."/>
      <w:lvlJc w:val="left"/>
      <w:pPr>
        <w:ind w:left="5340" w:hanging="360"/>
      </w:pPr>
    </w:lvl>
    <w:lvl w:ilvl="7" w:tplc="40090019" w:tentative="1">
      <w:start w:val="1"/>
      <w:numFmt w:val="lowerLetter"/>
      <w:lvlText w:val="%8."/>
      <w:lvlJc w:val="left"/>
      <w:pPr>
        <w:ind w:left="6060" w:hanging="360"/>
      </w:pPr>
    </w:lvl>
    <w:lvl w:ilvl="8" w:tplc="4009001B" w:tentative="1">
      <w:start w:val="1"/>
      <w:numFmt w:val="lowerRoman"/>
      <w:lvlText w:val="%9."/>
      <w:lvlJc w:val="right"/>
      <w:pPr>
        <w:ind w:left="6780" w:hanging="180"/>
      </w:pPr>
    </w:lvl>
  </w:abstractNum>
  <w:abstractNum w:abstractNumId="15" w15:restartNumberingAfterBreak="0">
    <w:nsid w:val="6EF61E69"/>
    <w:multiLevelType w:val="hybridMultilevel"/>
    <w:tmpl w:val="7CC61606"/>
    <w:lvl w:ilvl="0" w:tplc="BB86AA1C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" w15:restartNumberingAfterBreak="0">
    <w:nsid w:val="734201D2"/>
    <w:multiLevelType w:val="hybridMultilevel"/>
    <w:tmpl w:val="5F2A3402"/>
    <w:lvl w:ilvl="0" w:tplc="0BC866F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7F2A311A"/>
    <w:multiLevelType w:val="hybridMultilevel"/>
    <w:tmpl w:val="B59215F8"/>
    <w:lvl w:ilvl="0" w:tplc="E0E8B12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5"/>
  </w:num>
  <w:num w:numId="2">
    <w:abstractNumId w:val="0"/>
  </w:num>
  <w:num w:numId="3">
    <w:abstractNumId w:val="17"/>
  </w:num>
  <w:num w:numId="4">
    <w:abstractNumId w:val="8"/>
  </w:num>
  <w:num w:numId="5">
    <w:abstractNumId w:val="1"/>
  </w:num>
  <w:num w:numId="6">
    <w:abstractNumId w:val="10"/>
  </w:num>
  <w:num w:numId="7">
    <w:abstractNumId w:val="7"/>
  </w:num>
  <w:num w:numId="8">
    <w:abstractNumId w:val="9"/>
  </w:num>
  <w:num w:numId="9">
    <w:abstractNumId w:val="15"/>
  </w:num>
  <w:num w:numId="10">
    <w:abstractNumId w:val="3"/>
  </w:num>
  <w:num w:numId="11">
    <w:abstractNumId w:val="16"/>
  </w:num>
  <w:num w:numId="12">
    <w:abstractNumId w:val="4"/>
  </w:num>
  <w:num w:numId="13">
    <w:abstractNumId w:val="13"/>
  </w:num>
  <w:num w:numId="14">
    <w:abstractNumId w:val="12"/>
  </w:num>
  <w:num w:numId="15">
    <w:abstractNumId w:val="2"/>
  </w:num>
  <w:num w:numId="16">
    <w:abstractNumId w:val="11"/>
  </w:num>
  <w:num w:numId="17">
    <w:abstractNumId w:val="6"/>
  </w:num>
  <w:num w:numId="18">
    <w:abstractNumId w:val="1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Ananya Kesarwani">
    <w15:presenceInfo w15:providerId="AD" w15:userId="S::ananya.kesarwani@blumeglobal.com::054c6c11-ed83-433c-b2fd-cc286e01140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79D0"/>
    <w:rsid w:val="0000755F"/>
    <w:rsid w:val="001879D0"/>
    <w:rsid w:val="001D7FED"/>
    <w:rsid w:val="001E0E6F"/>
    <w:rsid w:val="001E3712"/>
    <w:rsid w:val="001E47EC"/>
    <w:rsid w:val="00266133"/>
    <w:rsid w:val="00297241"/>
    <w:rsid w:val="0037246C"/>
    <w:rsid w:val="003B1A6E"/>
    <w:rsid w:val="00432501"/>
    <w:rsid w:val="006468B2"/>
    <w:rsid w:val="00693D38"/>
    <w:rsid w:val="00773200"/>
    <w:rsid w:val="008522A1"/>
    <w:rsid w:val="00BB14BF"/>
    <w:rsid w:val="00C24922"/>
    <w:rsid w:val="00D26BB5"/>
    <w:rsid w:val="00D57E09"/>
    <w:rsid w:val="00D62634"/>
    <w:rsid w:val="00F66CAF"/>
    <w:rsid w:val="00FB35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C70A36"/>
  <w15:chartTrackingRefBased/>
  <w15:docId w15:val="{B0DB6F15-F5A2-4795-ABCC-50E745B590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73200"/>
    <w:pPr>
      <w:ind w:left="720"/>
      <w:contextualSpacing/>
    </w:pPr>
  </w:style>
  <w:style w:type="table" w:styleId="TableGrid">
    <w:name w:val="Table Grid"/>
    <w:basedOn w:val="TableNormal"/>
    <w:uiPriority w:val="39"/>
    <w:rsid w:val="00D6263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microsoft.com/office/2011/relationships/people" Target="peop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</TotalTime>
  <Pages>7</Pages>
  <Words>626</Words>
  <Characters>3573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Ananya Kesarwani</dc:creator>
  <cp:keywords/>
  <dc:description/>
  <cp:lastModifiedBy>Ananya Kesarwani</cp:lastModifiedBy>
  <cp:revision>7</cp:revision>
  <dcterms:created xsi:type="dcterms:W3CDTF">2021-05-11T18:06:00Z</dcterms:created>
  <dcterms:modified xsi:type="dcterms:W3CDTF">2021-05-15T10:56:00Z</dcterms:modified>
</cp:coreProperties>
</file>